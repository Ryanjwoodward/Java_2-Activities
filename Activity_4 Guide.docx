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84A16" w14:textId="19FFADAB" w:rsidR="00AD7EA6" w:rsidRPr="000A34C7" w:rsidRDefault="00731D30" w:rsidP="001F7C44">
      <w:pPr>
        <w:spacing w:after="120"/>
        <w:jc w:val="center"/>
        <w:rPr>
          <w:sz w:val="36"/>
          <w:szCs w:val="36"/>
        </w:rPr>
      </w:pPr>
      <w:r w:rsidRPr="000A34C7">
        <w:rPr>
          <w:sz w:val="36"/>
          <w:szCs w:val="36"/>
        </w:rPr>
        <w:t>CST-</w:t>
      </w:r>
      <w:r w:rsidR="0099161C">
        <w:rPr>
          <w:sz w:val="36"/>
          <w:szCs w:val="36"/>
        </w:rPr>
        <w:t>239</w:t>
      </w:r>
      <w:r w:rsidRPr="000A34C7">
        <w:rPr>
          <w:sz w:val="36"/>
          <w:szCs w:val="36"/>
        </w:rPr>
        <w:t xml:space="preserve"> Activity </w:t>
      </w:r>
      <w:r w:rsidR="00E24D36">
        <w:rPr>
          <w:sz w:val="36"/>
          <w:szCs w:val="36"/>
        </w:rPr>
        <w:t>4</w:t>
      </w:r>
      <w:r w:rsidR="00EB0AFC" w:rsidRPr="000A34C7">
        <w:rPr>
          <w:sz w:val="36"/>
          <w:szCs w:val="36"/>
        </w:rPr>
        <w:t xml:space="preserve"> </w:t>
      </w:r>
      <w:r w:rsidRPr="000A34C7">
        <w:rPr>
          <w:sz w:val="36"/>
          <w:szCs w:val="36"/>
        </w:rPr>
        <w:t>Guide</w:t>
      </w:r>
    </w:p>
    <w:sdt>
      <w:sdtPr>
        <w:rPr>
          <w:rFonts w:ascii="Times New Roman" w:eastAsia="Calibri" w:hAnsi="Times New Roman" w:cs="Times New Roman"/>
          <w:color w:val="auto"/>
          <w:sz w:val="24"/>
          <w:szCs w:val="22"/>
        </w:rPr>
        <w:id w:val="97613487"/>
        <w:docPartObj>
          <w:docPartGallery w:val="Table of Contents"/>
          <w:docPartUnique/>
        </w:docPartObj>
      </w:sdtPr>
      <w:sdtEndPr>
        <w:rPr>
          <w:bCs/>
          <w:noProof/>
        </w:rPr>
      </w:sdtEndPr>
      <w:sdtContent>
        <w:p w14:paraId="5BEEEC8E" w14:textId="4C981EF8" w:rsidR="00AD7EA6" w:rsidRPr="000A34C7" w:rsidRDefault="00AD7EA6" w:rsidP="009E7B88">
          <w:pPr>
            <w:pStyle w:val="TOCHeading"/>
            <w:spacing w:before="0" w:after="120" w:line="240" w:lineRule="auto"/>
            <w:rPr>
              <w:rFonts w:ascii="Times New Roman" w:hAnsi="Times New Roman" w:cs="Times New Roman"/>
            </w:rPr>
          </w:pPr>
          <w:r w:rsidRPr="000A34C7">
            <w:rPr>
              <w:rFonts w:ascii="Times New Roman" w:hAnsi="Times New Roman" w:cs="Times New Roman"/>
            </w:rPr>
            <w:t>Contents</w:t>
          </w:r>
        </w:p>
        <w:p w14:paraId="77C65BFE" w14:textId="3194753E" w:rsidR="00A77425" w:rsidRDefault="00AD7EA6">
          <w:pPr>
            <w:pStyle w:val="TOC1"/>
            <w:tabs>
              <w:tab w:val="right" w:leader="dot" w:pos="9350"/>
            </w:tabs>
            <w:rPr>
              <w:rFonts w:asciiTheme="minorHAnsi" w:eastAsiaTheme="minorEastAsia" w:hAnsiTheme="minorHAnsi" w:cstheme="minorBidi"/>
              <w:noProof/>
              <w:szCs w:val="24"/>
            </w:rPr>
          </w:pPr>
          <w:r w:rsidRPr="000A34C7">
            <w:fldChar w:fldCharType="begin"/>
          </w:r>
          <w:r w:rsidRPr="000A34C7">
            <w:instrText xml:space="preserve"> TOC \o "1-3" \h \z \u </w:instrText>
          </w:r>
          <w:r w:rsidRPr="000A34C7">
            <w:fldChar w:fldCharType="separate"/>
          </w:r>
          <w:hyperlink w:anchor="_Toc42758325" w:history="1">
            <w:r w:rsidR="00A77425" w:rsidRPr="00EF3752">
              <w:rPr>
                <w:rStyle w:val="Hyperlink"/>
                <w:noProof/>
              </w:rPr>
              <w:t>Part 1: Reading and Writing Text Files</w:t>
            </w:r>
            <w:r w:rsidR="00A77425">
              <w:rPr>
                <w:noProof/>
                <w:webHidden/>
              </w:rPr>
              <w:tab/>
            </w:r>
            <w:r w:rsidR="00A77425">
              <w:rPr>
                <w:noProof/>
                <w:webHidden/>
              </w:rPr>
              <w:fldChar w:fldCharType="begin"/>
            </w:r>
            <w:r w:rsidR="00A77425">
              <w:rPr>
                <w:noProof/>
                <w:webHidden/>
              </w:rPr>
              <w:instrText xml:space="preserve"> PAGEREF _Toc42758325 \h </w:instrText>
            </w:r>
            <w:r w:rsidR="00A77425">
              <w:rPr>
                <w:noProof/>
                <w:webHidden/>
              </w:rPr>
            </w:r>
            <w:r w:rsidR="00A77425">
              <w:rPr>
                <w:noProof/>
                <w:webHidden/>
              </w:rPr>
              <w:fldChar w:fldCharType="separate"/>
            </w:r>
            <w:r w:rsidR="00A77425">
              <w:rPr>
                <w:noProof/>
                <w:webHidden/>
              </w:rPr>
              <w:t>1</w:t>
            </w:r>
            <w:r w:rsidR="00A77425">
              <w:rPr>
                <w:noProof/>
                <w:webHidden/>
              </w:rPr>
              <w:fldChar w:fldCharType="end"/>
            </w:r>
          </w:hyperlink>
        </w:p>
        <w:p w14:paraId="0FC425EC" w14:textId="36B7A533" w:rsidR="00A77425" w:rsidRDefault="00041ACB">
          <w:pPr>
            <w:pStyle w:val="TOC1"/>
            <w:tabs>
              <w:tab w:val="right" w:leader="dot" w:pos="9350"/>
            </w:tabs>
            <w:rPr>
              <w:rFonts w:asciiTheme="minorHAnsi" w:eastAsiaTheme="minorEastAsia" w:hAnsiTheme="minorHAnsi" w:cstheme="minorBidi"/>
              <w:noProof/>
              <w:szCs w:val="24"/>
            </w:rPr>
          </w:pPr>
          <w:hyperlink w:anchor="_Toc42758326" w:history="1">
            <w:r w:rsidR="00A77425" w:rsidRPr="00EF3752">
              <w:rPr>
                <w:rStyle w:val="Hyperlink"/>
                <w:noProof/>
              </w:rPr>
              <w:t>Part 2: Reading and Writing JSON Files</w:t>
            </w:r>
            <w:r w:rsidR="00A77425">
              <w:rPr>
                <w:noProof/>
                <w:webHidden/>
              </w:rPr>
              <w:tab/>
            </w:r>
            <w:r w:rsidR="00A77425">
              <w:rPr>
                <w:noProof/>
                <w:webHidden/>
              </w:rPr>
              <w:fldChar w:fldCharType="begin"/>
            </w:r>
            <w:r w:rsidR="00A77425">
              <w:rPr>
                <w:noProof/>
                <w:webHidden/>
              </w:rPr>
              <w:instrText xml:space="preserve"> PAGEREF _Toc42758326 \h </w:instrText>
            </w:r>
            <w:r w:rsidR="00A77425">
              <w:rPr>
                <w:noProof/>
                <w:webHidden/>
              </w:rPr>
            </w:r>
            <w:r w:rsidR="00A77425">
              <w:rPr>
                <w:noProof/>
                <w:webHidden/>
              </w:rPr>
              <w:fldChar w:fldCharType="separate"/>
            </w:r>
            <w:r w:rsidR="00A77425">
              <w:rPr>
                <w:noProof/>
                <w:webHidden/>
              </w:rPr>
              <w:t>6</w:t>
            </w:r>
            <w:r w:rsidR="00A77425">
              <w:rPr>
                <w:noProof/>
                <w:webHidden/>
              </w:rPr>
              <w:fldChar w:fldCharType="end"/>
            </w:r>
          </w:hyperlink>
        </w:p>
        <w:p w14:paraId="77F5F71F" w14:textId="72EF91F1" w:rsidR="00AD7EA6" w:rsidRPr="000A34C7" w:rsidRDefault="00AD7EA6" w:rsidP="009E7B88">
          <w:pPr>
            <w:spacing w:after="120"/>
          </w:pPr>
          <w:r w:rsidRPr="000A34C7">
            <w:rPr>
              <w:bCs/>
              <w:noProof/>
            </w:rPr>
            <w:fldChar w:fldCharType="end"/>
          </w:r>
        </w:p>
      </w:sdtContent>
    </w:sdt>
    <w:p w14:paraId="4BFD709A" w14:textId="5526A966" w:rsidR="007F090F" w:rsidRPr="000A34C7" w:rsidRDefault="00355F97" w:rsidP="009E7B88">
      <w:pPr>
        <w:pStyle w:val="Heading1"/>
        <w:spacing w:before="0" w:after="120"/>
        <w:rPr>
          <w:rFonts w:ascii="Times New Roman" w:hAnsi="Times New Roman" w:cs="Times New Roman"/>
        </w:rPr>
      </w:pPr>
      <w:bookmarkStart w:id="0" w:name="_Toc42758325"/>
      <w:r>
        <w:rPr>
          <w:rFonts w:ascii="Times New Roman" w:hAnsi="Times New Roman" w:cs="Times New Roman"/>
        </w:rPr>
        <w:t xml:space="preserve">Part 1: </w:t>
      </w:r>
      <w:r w:rsidR="00ED5CF0" w:rsidRPr="00ED5CF0">
        <w:rPr>
          <w:rFonts w:ascii="Times New Roman" w:hAnsi="Times New Roman" w:cs="Times New Roman"/>
        </w:rPr>
        <w:t>Reading and Writing Text Files</w:t>
      </w:r>
      <w:bookmarkEnd w:id="0"/>
    </w:p>
    <w:p w14:paraId="3C873858" w14:textId="77777777" w:rsidR="00165D7B" w:rsidRPr="0028576C" w:rsidRDefault="00165D7B" w:rsidP="00165D7B">
      <w:pPr>
        <w:pBdr>
          <w:top w:val="nil"/>
          <w:left w:val="nil"/>
          <w:bottom w:val="nil"/>
          <w:right w:val="nil"/>
          <w:between w:val="nil"/>
          <w:bar w:val="nil"/>
        </w:pBdr>
        <w:spacing w:after="120"/>
        <w:rPr>
          <w:rFonts w:eastAsia="Arial Unicode MS"/>
          <w:b/>
          <w:color w:val="000000"/>
          <w:szCs w:val="24"/>
          <w:bdr w:val="nil"/>
          <w:lang w:bidi="he-IL"/>
        </w:rPr>
      </w:pPr>
      <w:r w:rsidRPr="0028576C">
        <w:rPr>
          <w:rFonts w:eastAsia="Arial Unicode MS"/>
          <w:b/>
          <w:color w:val="000000"/>
          <w:szCs w:val="24"/>
          <w:bdr w:val="nil"/>
          <w:lang w:bidi="he-IL"/>
        </w:rPr>
        <w:t>Overview</w:t>
      </w:r>
    </w:p>
    <w:p w14:paraId="2A894CAE" w14:textId="77777777" w:rsidR="00165D7B" w:rsidRPr="0028576C" w:rsidRDefault="00165D7B" w:rsidP="00165D7B">
      <w:pPr>
        <w:rPr>
          <w:bCs/>
        </w:rPr>
      </w:pPr>
      <w:r w:rsidRPr="0028576C">
        <w:rPr>
          <w:bCs/>
          <w:u w:val="single"/>
        </w:rPr>
        <w:t xml:space="preserve">Goal and Directions: </w:t>
      </w:r>
    </w:p>
    <w:p w14:paraId="3C7A0B66" w14:textId="43E8D743" w:rsidR="00EE7D30" w:rsidRDefault="004305BB" w:rsidP="00FD64C6">
      <w:pPr>
        <w:spacing w:after="0"/>
        <w:rPr>
          <w:bCs/>
          <w:szCs w:val="24"/>
        </w:rPr>
      </w:pPr>
      <w:r w:rsidRPr="000D009A">
        <w:rPr>
          <w:bCs/>
          <w:szCs w:val="24"/>
        </w:rPr>
        <w:t>In this activity</w:t>
      </w:r>
      <w:r w:rsidR="0061432A">
        <w:rPr>
          <w:bCs/>
          <w:szCs w:val="24"/>
        </w:rPr>
        <w:t>,</w:t>
      </w:r>
      <w:r w:rsidRPr="000D009A">
        <w:rPr>
          <w:bCs/>
          <w:szCs w:val="24"/>
        </w:rPr>
        <w:t xml:space="preserve"> you will learn </w:t>
      </w:r>
      <w:r>
        <w:rPr>
          <w:bCs/>
          <w:szCs w:val="24"/>
        </w:rPr>
        <w:t>how to r</w:t>
      </w:r>
      <w:r w:rsidRPr="004305BB">
        <w:rPr>
          <w:bCs/>
          <w:szCs w:val="24"/>
        </w:rPr>
        <w:t xml:space="preserve">ead and write </w:t>
      </w:r>
      <w:r>
        <w:rPr>
          <w:bCs/>
          <w:szCs w:val="24"/>
        </w:rPr>
        <w:t xml:space="preserve">text </w:t>
      </w:r>
      <w:r w:rsidRPr="004305BB">
        <w:rPr>
          <w:bCs/>
          <w:szCs w:val="24"/>
        </w:rPr>
        <w:t xml:space="preserve">files using non buffered and buffered File I/O classes, </w:t>
      </w:r>
      <w:r>
        <w:rPr>
          <w:bCs/>
          <w:szCs w:val="24"/>
        </w:rPr>
        <w:t>then learn how to p</w:t>
      </w:r>
      <w:r w:rsidRPr="004305BB">
        <w:rPr>
          <w:bCs/>
          <w:szCs w:val="24"/>
        </w:rPr>
        <w:t xml:space="preserve">arse a String into tokens using the String </w:t>
      </w:r>
      <w:proofErr w:type="gramStart"/>
      <w:r w:rsidRPr="004305BB">
        <w:rPr>
          <w:bCs/>
          <w:szCs w:val="24"/>
        </w:rPr>
        <w:t>split(</w:t>
      </w:r>
      <w:proofErr w:type="gramEnd"/>
      <w:r w:rsidRPr="004305BB">
        <w:rPr>
          <w:bCs/>
          <w:szCs w:val="24"/>
        </w:rPr>
        <w:t>) method, and</w:t>
      </w:r>
      <w:r>
        <w:rPr>
          <w:bCs/>
          <w:szCs w:val="24"/>
        </w:rPr>
        <w:t xml:space="preserve"> finally</w:t>
      </w:r>
      <w:r w:rsidR="006155D0">
        <w:rPr>
          <w:bCs/>
          <w:szCs w:val="24"/>
        </w:rPr>
        <w:t>,</w:t>
      </w:r>
      <w:r>
        <w:rPr>
          <w:bCs/>
          <w:szCs w:val="24"/>
        </w:rPr>
        <w:t xml:space="preserve"> you will learn how to h</w:t>
      </w:r>
      <w:r w:rsidRPr="004305BB">
        <w:rPr>
          <w:bCs/>
          <w:szCs w:val="24"/>
        </w:rPr>
        <w:t xml:space="preserve">andle exceptions </w:t>
      </w:r>
      <w:r>
        <w:rPr>
          <w:bCs/>
          <w:szCs w:val="24"/>
        </w:rPr>
        <w:t>using</w:t>
      </w:r>
      <w:r w:rsidRPr="004305BB">
        <w:rPr>
          <w:bCs/>
          <w:szCs w:val="24"/>
        </w:rPr>
        <w:t xml:space="preserve"> various approaches</w:t>
      </w:r>
      <w:r>
        <w:rPr>
          <w:bCs/>
          <w:szCs w:val="24"/>
        </w:rPr>
        <w:t xml:space="preserve">. </w:t>
      </w:r>
      <w:r w:rsidR="00BA51F0">
        <w:rPr>
          <w:bCs/>
          <w:szCs w:val="24"/>
        </w:rPr>
        <w:t>Complete t</w:t>
      </w:r>
      <w:r w:rsidRPr="000D009A">
        <w:rPr>
          <w:bCs/>
          <w:szCs w:val="24"/>
        </w:rPr>
        <w:t>he following tasks for this activity</w:t>
      </w:r>
      <w:r>
        <w:rPr>
          <w:bCs/>
          <w:szCs w:val="24"/>
        </w:rPr>
        <w:t>:</w:t>
      </w:r>
    </w:p>
    <w:p w14:paraId="31416A24" w14:textId="77777777" w:rsidR="004305BB" w:rsidRDefault="004305BB" w:rsidP="00FD64C6">
      <w:pPr>
        <w:spacing w:after="0"/>
        <w:rPr>
          <w:bCs/>
          <w:u w:val="single"/>
        </w:rPr>
      </w:pPr>
    </w:p>
    <w:p w14:paraId="14D9D697" w14:textId="77777777" w:rsidR="009A3EBB" w:rsidRPr="009E7B88" w:rsidRDefault="009A3EBB" w:rsidP="009A3EBB">
      <w:pPr>
        <w:spacing w:after="120"/>
        <w:rPr>
          <w:rFonts w:eastAsia="Arial Unicode MS"/>
          <w:b/>
          <w:color w:val="000000"/>
          <w:szCs w:val="24"/>
          <w:bdr w:val="nil"/>
          <w:lang w:bidi="he-IL"/>
        </w:rPr>
      </w:pPr>
      <w:r w:rsidRPr="009E7B88">
        <w:rPr>
          <w:rFonts w:eastAsia="Arial Unicode MS"/>
          <w:b/>
          <w:color w:val="000000"/>
          <w:szCs w:val="24"/>
          <w:bdr w:val="nil"/>
          <w:lang w:bidi="he-IL"/>
        </w:rPr>
        <w:t>Execution</w:t>
      </w:r>
    </w:p>
    <w:p w14:paraId="0FF87959" w14:textId="7E014342" w:rsidR="00C31016" w:rsidRPr="000D009A" w:rsidRDefault="00C31016" w:rsidP="00C31016">
      <w:pPr>
        <w:rPr>
          <w:bCs/>
          <w:szCs w:val="24"/>
        </w:rPr>
      </w:pPr>
      <w:r>
        <w:rPr>
          <w:bCs/>
          <w:szCs w:val="24"/>
          <w:u w:val="single"/>
        </w:rPr>
        <w:t>Part 1a:</w:t>
      </w:r>
    </w:p>
    <w:p w14:paraId="4A5417E9" w14:textId="26916EFA"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 xml:space="preserve">Create a new project named </w:t>
      </w:r>
      <w:r w:rsidR="008F0015">
        <w:rPr>
          <w:rFonts w:ascii="Times New Roman" w:hAnsi="Times New Roman"/>
          <w:bCs/>
          <w:i/>
          <w:sz w:val="24"/>
          <w:szCs w:val="24"/>
        </w:rPr>
        <w:t>topic4-1</w:t>
      </w:r>
      <w:r w:rsidR="002265D7">
        <w:rPr>
          <w:rFonts w:ascii="Times New Roman" w:hAnsi="Times New Roman"/>
          <w:bCs/>
          <w:i/>
          <w:sz w:val="24"/>
          <w:szCs w:val="24"/>
        </w:rPr>
        <w:t>a</w:t>
      </w:r>
      <w:r w:rsidRPr="00DE2F83">
        <w:rPr>
          <w:rFonts w:ascii="Times New Roman" w:hAnsi="Times New Roman"/>
          <w:bCs/>
          <w:sz w:val="24"/>
          <w:szCs w:val="24"/>
        </w:rPr>
        <w:t>.</w:t>
      </w:r>
    </w:p>
    <w:p w14:paraId="1726118D"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 xml:space="preserve">Create a new Java Class named </w:t>
      </w:r>
      <w:proofErr w:type="spellStart"/>
      <w:r w:rsidRPr="0062603B">
        <w:rPr>
          <w:rFonts w:ascii="Times New Roman" w:hAnsi="Times New Roman"/>
          <w:bCs/>
          <w:i/>
          <w:sz w:val="24"/>
          <w:szCs w:val="24"/>
        </w:rPr>
        <w:t>FilePlay</w:t>
      </w:r>
      <w:proofErr w:type="spellEnd"/>
      <w:r w:rsidRPr="00DE2F83">
        <w:rPr>
          <w:rFonts w:ascii="Times New Roman" w:hAnsi="Times New Roman"/>
          <w:bCs/>
          <w:sz w:val="24"/>
          <w:szCs w:val="24"/>
        </w:rPr>
        <w:t xml:space="preserve"> in the </w:t>
      </w:r>
      <w:r w:rsidRPr="003E7325">
        <w:rPr>
          <w:rFonts w:ascii="Times New Roman" w:hAnsi="Times New Roman"/>
          <w:bCs/>
          <w:i/>
          <w:iCs/>
          <w:sz w:val="24"/>
          <w:szCs w:val="24"/>
        </w:rPr>
        <w:t>app</w:t>
      </w:r>
      <w:r w:rsidRPr="00DE2F83">
        <w:rPr>
          <w:rFonts w:ascii="Times New Roman" w:hAnsi="Times New Roman"/>
          <w:bCs/>
          <w:sz w:val="24"/>
          <w:szCs w:val="24"/>
        </w:rPr>
        <w:t xml:space="preserve"> package with a </w:t>
      </w:r>
      <w:proofErr w:type="gramStart"/>
      <w:r w:rsidRPr="0062603B">
        <w:rPr>
          <w:rFonts w:ascii="Times New Roman" w:hAnsi="Times New Roman"/>
          <w:bCs/>
          <w:i/>
          <w:sz w:val="24"/>
          <w:szCs w:val="24"/>
        </w:rPr>
        <w:t>main</w:t>
      </w:r>
      <w:r w:rsidRPr="00DE2F83">
        <w:rPr>
          <w:rFonts w:ascii="Times New Roman" w:hAnsi="Times New Roman"/>
          <w:bCs/>
          <w:sz w:val="24"/>
          <w:szCs w:val="24"/>
        </w:rPr>
        <w:t>(</w:t>
      </w:r>
      <w:proofErr w:type="gramEnd"/>
      <w:r w:rsidRPr="00DE2F83">
        <w:rPr>
          <w:rFonts w:ascii="Times New Roman" w:hAnsi="Times New Roman"/>
          <w:bCs/>
          <w:sz w:val="24"/>
          <w:szCs w:val="24"/>
        </w:rPr>
        <w:t>) method.</w:t>
      </w:r>
    </w:p>
    <w:p w14:paraId="2A7C01C6" w14:textId="5696F211"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 xml:space="preserve">Right click on the </w:t>
      </w:r>
      <w:r w:rsidR="005E5DAB">
        <w:rPr>
          <w:rFonts w:ascii="Times New Roman" w:hAnsi="Times New Roman"/>
          <w:bCs/>
          <w:sz w:val="24"/>
          <w:szCs w:val="24"/>
        </w:rPr>
        <w:t xml:space="preserve">root of the </w:t>
      </w:r>
      <w:r w:rsidRPr="00DE2F83">
        <w:rPr>
          <w:rFonts w:ascii="Times New Roman" w:hAnsi="Times New Roman"/>
          <w:bCs/>
          <w:sz w:val="24"/>
          <w:szCs w:val="24"/>
        </w:rPr>
        <w:t>project and select the File</w:t>
      </w:r>
      <w:r w:rsidR="00BA51F0">
        <w:rPr>
          <w:rFonts w:ascii="Times New Roman" w:hAnsi="Times New Roman"/>
          <w:bCs/>
          <w:sz w:val="24"/>
          <w:szCs w:val="24"/>
        </w:rPr>
        <w:t xml:space="preserve"> </w:t>
      </w:r>
      <w:r w:rsidR="00BA51F0" w:rsidRPr="00BA51F0">
        <w:rPr>
          <w:rFonts w:ascii="Wingdings" w:eastAsia="Wingdings" w:hAnsi="Wingdings" w:cs="Wingdings"/>
          <w:bCs/>
          <w:sz w:val="24"/>
          <w:szCs w:val="24"/>
        </w:rPr>
        <w:t>à</w:t>
      </w:r>
      <w:r w:rsidR="00BA51F0">
        <w:rPr>
          <w:rFonts w:ascii="Times New Roman" w:hAnsi="Times New Roman"/>
          <w:bCs/>
          <w:sz w:val="24"/>
          <w:szCs w:val="24"/>
        </w:rPr>
        <w:t xml:space="preserve"> </w:t>
      </w:r>
      <w:r w:rsidRPr="00DE2F83">
        <w:rPr>
          <w:rFonts w:ascii="Times New Roman" w:hAnsi="Times New Roman"/>
          <w:bCs/>
          <w:sz w:val="24"/>
          <w:szCs w:val="24"/>
        </w:rPr>
        <w:t xml:space="preserve">New File menu options. Name the file </w:t>
      </w:r>
      <w:r w:rsidRPr="0062603B">
        <w:rPr>
          <w:rFonts w:ascii="Times New Roman" w:hAnsi="Times New Roman"/>
          <w:bCs/>
          <w:i/>
          <w:sz w:val="24"/>
          <w:szCs w:val="24"/>
        </w:rPr>
        <w:t>InUsers.txt</w:t>
      </w:r>
      <w:r w:rsidRPr="00DE2F83">
        <w:rPr>
          <w:rFonts w:ascii="Times New Roman" w:hAnsi="Times New Roman"/>
          <w:bCs/>
          <w:sz w:val="24"/>
          <w:szCs w:val="24"/>
        </w:rPr>
        <w:t>.</w:t>
      </w:r>
    </w:p>
    <w:p w14:paraId="725CE191" w14:textId="77777777" w:rsidR="00C31016" w:rsidRPr="00DE2F83" w:rsidRDefault="00C31016" w:rsidP="00C31016">
      <w:pPr>
        <w:pStyle w:val="ListParagraph"/>
        <w:numPr>
          <w:ilvl w:val="1"/>
          <w:numId w:val="40"/>
        </w:numPr>
        <w:rPr>
          <w:rFonts w:ascii="Times New Roman" w:hAnsi="Times New Roman"/>
          <w:bCs/>
          <w:sz w:val="24"/>
          <w:szCs w:val="24"/>
        </w:rPr>
      </w:pPr>
      <w:r w:rsidRPr="00DE2F83">
        <w:rPr>
          <w:rFonts w:ascii="Times New Roman" w:hAnsi="Times New Roman"/>
          <w:bCs/>
          <w:sz w:val="24"/>
          <w:szCs w:val="24"/>
        </w:rPr>
        <w:t xml:space="preserve">Open the </w:t>
      </w:r>
      <w:r w:rsidRPr="0062603B">
        <w:rPr>
          <w:rFonts w:ascii="Times New Roman" w:hAnsi="Times New Roman"/>
          <w:bCs/>
          <w:i/>
          <w:sz w:val="24"/>
          <w:szCs w:val="24"/>
        </w:rPr>
        <w:t>InUsers.txt</w:t>
      </w:r>
      <w:r w:rsidRPr="00DE2F83">
        <w:rPr>
          <w:rFonts w:ascii="Times New Roman" w:hAnsi="Times New Roman"/>
          <w:bCs/>
          <w:sz w:val="24"/>
          <w:szCs w:val="24"/>
        </w:rPr>
        <w:t xml:space="preserve"> with </w:t>
      </w:r>
      <w:r>
        <w:rPr>
          <w:rFonts w:ascii="Times New Roman" w:hAnsi="Times New Roman"/>
          <w:bCs/>
          <w:sz w:val="24"/>
          <w:szCs w:val="24"/>
        </w:rPr>
        <w:t>a text editor, such as Notepad,</w:t>
      </w:r>
      <w:r w:rsidRPr="00DE2F83">
        <w:rPr>
          <w:rFonts w:ascii="Times New Roman" w:hAnsi="Times New Roman"/>
          <w:bCs/>
          <w:sz w:val="24"/>
          <w:szCs w:val="24"/>
        </w:rPr>
        <w:t xml:space="preserve"> and enter 5 user records where the first field is </w:t>
      </w:r>
      <w:r>
        <w:rPr>
          <w:rFonts w:ascii="Times New Roman" w:hAnsi="Times New Roman"/>
          <w:bCs/>
          <w:sz w:val="24"/>
          <w:szCs w:val="24"/>
        </w:rPr>
        <w:t xml:space="preserve">a person’s </w:t>
      </w:r>
      <w:r w:rsidRPr="00DE2F83">
        <w:rPr>
          <w:rFonts w:ascii="Times New Roman" w:hAnsi="Times New Roman"/>
          <w:bCs/>
          <w:sz w:val="24"/>
          <w:szCs w:val="24"/>
        </w:rPr>
        <w:t xml:space="preserve">first name, </w:t>
      </w:r>
      <w:r>
        <w:rPr>
          <w:rFonts w:ascii="Times New Roman" w:hAnsi="Times New Roman"/>
          <w:bCs/>
          <w:sz w:val="24"/>
          <w:szCs w:val="24"/>
        </w:rPr>
        <w:t xml:space="preserve">the </w:t>
      </w:r>
      <w:r w:rsidRPr="00DE2F83">
        <w:rPr>
          <w:rFonts w:ascii="Times New Roman" w:hAnsi="Times New Roman"/>
          <w:bCs/>
          <w:sz w:val="24"/>
          <w:szCs w:val="24"/>
        </w:rPr>
        <w:t xml:space="preserve">second field is </w:t>
      </w:r>
      <w:r>
        <w:rPr>
          <w:rFonts w:ascii="Times New Roman" w:hAnsi="Times New Roman"/>
          <w:bCs/>
          <w:sz w:val="24"/>
          <w:szCs w:val="24"/>
        </w:rPr>
        <w:t xml:space="preserve">their </w:t>
      </w:r>
      <w:r w:rsidRPr="00DE2F83">
        <w:rPr>
          <w:rFonts w:ascii="Times New Roman" w:hAnsi="Times New Roman"/>
          <w:bCs/>
          <w:sz w:val="24"/>
          <w:szCs w:val="24"/>
        </w:rPr>
        <w:t xml:space="preserve">last name, and </w:t>
      </w:r>
      <w:r>
        <w:rPr>
          <w:rFonts w:ascii="Times New Roman" w:hAnsi="Times New Roman"/>
          <w:bCs/>
          <w:sz w:val="24"/>
          <w:szCs w:val="24"/>
        </w:rPr>
        <w:t xml:space="preserve">the </w:t>
      </w:r>
      <w:r w:rsidRPr="00DE2F83">
        <w:rPr>
          <w:rFonts w:ascii="Times New Roman" w:hAnsi="Times New Roman"/>
          <w:bCs/>
          <w:sz w:val="24"/>
          <w:szCs w:val="24"/>
        </w:rPr>
        <w:t xml:space="preserve">third field is </w:t>
      </w:r>
      <w:r>
        <w:rPr>
          <w:rFonts w:ascii="Times New Roman" w:hAnsi="Times New Roman"/>
          <w:bCs/>
          <w:sz w:val="24"/>
          <w:szCs w:val="24"/>
        </w:rPr>
        <w:t xml:space="preserve">their </w:t>
      </w:r>
      <w:r w:rsidRPr="00DE2F83">
        <w:rPr>
          <w:rFonts w:ascii="Times New Roman" w:hAnsi="Times New Roman"/>
          <w:bCs/>
          <w:sz w:val="24"/>
          <w:szCs w:val="24"/>
        </w:rPr>
        <w:t>age.</w:t>
      </w:r>
    </w:p>
    <w:p w14:paraId="7046734E" w14:textId="77777777" w:rsidR="00C31016" w:rsidRPr="00DE2F83" w:rsidRDefault="00C31016" w:rsidP="00C31016">
      <w:pPr>
        <w:pStyle w:val="ListParagraph"/>
        <w:numPr>
          <w:ilvl w:val="1"/>
          <w:numId w:val="40"/>
        </w:numPr>
        <w:rPr>
          <w:rFonts w:ascii="Times New Roman" w:hAnsi="Times New Roman"/>
          <w:bCs/>
          <w:sz w:val="24"/>
          <w:szCs w:val="24"/>
        </w:rPr>
      </w:pPr>
      <w:r w:rsidRPr="00DE2F83">
        <w:rPr>
          <w:rFonts w:ascii="Times New Roman" w:hAnsi="Times New Roman"/>
          <w:bCs/>
          <w:sz w:val="24"/>
          <w:szCs w:val="24"/>
        </w:rPr>
        <w:t>Separate each field with a pipe</w:t>
      </w:r>
      <w:r>
        <w:rPr>
          <w:rFonts w:ascii="Times New Roman" w:hAnsi="Times New Roman"/>
          <w:bCs/>
          <w:sz w:val="24"/>
          <w:szCs w:val="24"/>
        </w:rPr>
        <w:t xml:space="preserve"> delimiter</w:t>
      </w:r>
      <w:r w:rsidRPr="00DE2F83">
        <w:rPr>
          <w:rFonts w:ascii="Times New Roman" w:hAnsi="Times New Roman"/>
          <w:bCs/>
          <w:sz w:val="24"/>
          <w:szCs w:val="24"/>
        </w:rPr>
        <w:t xml:space="preserve"> (|).</w:t>
      </w:r>
    </w:p>
    <w:p w14:paraId="59C26C73" w14:textId="77777777" w:rsidR="00C31016" w:rsidRPr="00DE2F83" w:rsidRDefault="00C31016" w:rsidP="00C31016">
      <w:pPr>
        <w:pStyle w:val="ListParagraph"/>
        <w:numPr>
          <w:ilvl w:val="1"/>
          <w:numId w:val="40"/>
        </w:numPr>
        <w:rPr>
          <w:rFonts w:ascii="Times New Roman" w:hAnsi="Times New Roman"/>
          <w:bCs/>
          <w:sz w:val="24"/>
          <w:szCs w:val="24"/>
        </w:rPr>
      </w:pPr>
      <w:r w:rsidRPr="00DE2F83">
        <w:rPr>
          <w:rFonts w:ascii="Times New Roman" w:hAnsi="Times New Roman"/>
          <w:bCs/>
          <w:sz w:val="24"/>
          <w:szCs w:val="24"/>
        </w:rPr>
        <w:t>Put each user record on a newline in the file.</w:t>
      </w:r>
    </w:p>
    <w:p w14:paraId="12C74E06"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 xml:space="preserve">Create a private static method </w:t>
      </w:r>
      <w:proofErr w:type="spellStart"/>
      <w:proofErr w:type="gramStart"/>
      <w:r w:rsidRPr="0062603B">
        <w:rPr>
          <w:rFonts w:ascii="Times New Roman" w:hAnsi="Times New Roman"/>
          <w:bCs/>
          <w:i/>
          <w:sz w:val="24"/>
          <w:szCs w:val="24"/>
        </w:rPr>
        <w:t>copyFile</w:t>
      </w:r>
      <w:proofErr w:type="spellEnd"/>
      <w:r w:rsidRPr="0062603B">
        <w:rPr>
          <w:rFonts w:ascii="Times New Roman" w:hAnsi="Times New Roman"/>
          <w:bCs/>
          <w:i/>
          <w:sz w:val="24"/>
          <w:szCs w:val="24"/>
        </w:rPr>
        <w:t>(</w:t>
      </w:r>
      <w:proofErr w:type="gramEnd"/>
      <w:r w:rsidRPr="0062603B">
        <w:rPr>
          <w:rFonts w:ascii="Times New Roman" w:hAnsi="Times New Roman"/>
          <w:bCs/>
          <w:i/>
          <w:sz w:val="24"/>
          <w:szCs w:val="24"/>
        </w:rPr>
        <w:t>)</w:t>
      </w:r>
      <w:r w:rsidRPr="00DE2F83">
        <w:rPr>
          <w:rFonts w:ascii="Times New Roman" w:hAnsi="Times New Roman"/>
          <w:bCs/>
          <w:sz w:val="24"/>
          <w:szCs w:val="24"/>
        </w:rPr>
        <w:t xml:space="preserve"> that returns an integer and takes </w:t>
      </w:r>
      <w:r>
        <w:rPr>
          <w:rFonts w:ascii="Times New Roman" w:hAnsi="Times New Roman"/>
          <w:bCs/>
          <w:sz w:val="24"/>
          <w:szCs w:val="24"/>
        </w:rPr>
        <w:t xml:space="preserve">2 </w:t>
      </w:r>
      <w:r w:rsidRPr="00DE2F83">
        <w:rPr>
          <w:rFonts w:ascii="Times New Roman" w:hAnsi="Times New Roman"/>
          <w:bCs/>
          <w:sz w:val="24"/>
          <w:szCs w:val="24"/>
        </w:rPr>
        <w:t>arguments</w:t>
      </w:r>
      <w:r>
        <w:rPr>
          <w:rFonts w:ascii="Times New Roman" w:hAnsi="Times New Roman"/>
          <w:bCs/>
          <w:sz w:val="24"/>
          <w:szCs w:val="24"/>
        </w:rPr>
        <w:t>. The first argument should be</w:t>
      </w:r>
      <w:r w:rsidRPr="00DE2F83">
        <w:rPr>
          <w:rFonts w:ascii="Times New Roman" w:hAnsi="Times New Roman"/>
          <w:bCs/>
          <w:sz w:val="24"/>
          <w:szCs w:val="24"/>
        </w:rPr>
        <w:t xml:space="preserve"> a String for the input filename and </w:t>
      </w:r>
      <w:r>
        <w:rPr>
          <w:rFonts w:ascii="Times New Roman" w:hAnsi="Times New Roman"/>
          <w:bCs/>
          <w:sz w:val="24"/>
          <w:szCs w:val="24"/>
        </w:rPr>
        <w:t xml:space="preserve">the second argument a </w:t>
      </w:r>
      <w:r w:rsidRPr="00DE2F83">
        <w:rPr>
          <w:rFonts w:ascii="Times New Roman" w:hAnsi="Times New Roman"/>
          <w:bCs/>
          <w:sz w:val="24"/>
          <w:szCs w:val="24"/>
        </w:rPr>
        <w:t xml:space="preserve">String for </w:t>
      </w:r>
      <w:r>
        <w:rPr>
          <w:rFonts w:ascii="Times New Roman" w:hAnsi="Times New Roman"/>
          <w:bCs/>
          <w:sz w:val="24"/>
          <w:szCs w:val="24"/>
        </w:rPr>
        <w:t xml:space="preserve">the </w:t>
      </w:r>
      <w:r w:rsidRPr="00DE2F83">
        <w:rPr>
          <w:rFonts w:ascii="Times New Roman" w:hAnsi="Times New Roman"/>
          <w:bCs/>
          <w:sz w:val="24"/>
          <w:szCs w:val="24"/>
        </w:rPr>
        <w:t>output filename.</w:t>
      </w:r>
    </w:p>
    <w:p w14:paraId="0308F248"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 xml:space="preserve">Call the </w:t>
      </w:r>
      <w:proofErr w:type="spellStart"/>
      <w:proofErr w:type="gramStart"/>
      <w:r w:rsidRPr="00EE1420">
        <w:rPr>
          <w:rFonts w:ascii="Times New Roman" w:hAnsi="Times New Roman"/>
          <w:bCs/>
          <w:i/>
          <w:sz w:val="24"/>
          <w:szCs w:val="24"/>
        </w:rPr>
        <w:t>copyFile</w:t>
      </w:r>
      <w:proofErr w:type="spellEnd"/>
      <w:r w:rsidRPr="00EE1420">
        <w:rPr>
          <w:rFonts w:ascii="Times New Roman" w:hAnsi="Times New Roman"/>
          <w:bCs/>
          <w:i/>
          <w:sz w:val="24"/>
          <w:szCs w:val="24"/>
        </w:rPr>
        <w:t>(</w:t>
      </w:r>
      <w:proofErr w:type="gramEnd"/>
      <w:r w:rsidRPr="00EE1420">
        <w:rPr>
          <w:rFonts w:ascii="Times New Roman" w:hAnsi="Times New Roman"/>
          <w:bCs/>
          <w:i/>
          <w:sz w:val="24"/>
          <w:szCs w:val="24"/>
        </w:rPr>
        <w:t>)</w:t>
      </w:r>
      <w:r w:rsidRPr="00DE2F83">
        <w:rPr>
          <w:rFonts w:ascii="Times New Roman" w:hAnsi="Times New Roman"/>
          <w:bCs/>
          <w:sz w:val="24"/>
          <w:szCs w:val="24"/>
        </w:rPr>
        <w:t xml:space="preserve"> from the </w:t>
      </w:r>
      <w:r w:rsidRPr="00EE1420">
        <w:rPr>
          <w:rFonts w:ascii="Times New Roman" w:hAnsi="Times New Roman"/>
          <w:bCs/>
          <w:i/>
          <w:sz w:val="24"/>
          <w:szCs w:val="24"/>
        </w:rPr>
        <w:t>main()</w:t>
      </w:r>
      <w:r w:rsidRPr="00DE2F83">
        <w:rPr>
          <w:rFonts w:ascii="Times New Roman" w:hAnsi="Times New Roman"/>
          <w:bCs/>
          <w:sz w:val="24"/>
          <w:szCs w:val="24"/>
        </w:rPr>
        <w:t xml:space="preserve"> method using an input filename of </w:t>
      </w:r>
      <w:r w:rsidRPr="00EE1420">
        <w:rPr>
          <w:rFonts w:ascii="Times New Roman" w:hAnsi="Times New Roman"/>
          <w:bCs/>
          <w:i/>
          <w:sz w:val="24"/>
          <w:szCs w:val="24"/>
        </w:rPr>
        <w:t>InFile.txt</w:t>
      </w:r>
      <w:r w:rsidRPr="00DE2F83">
        <w:rPr>
          <w:rFonts w:ascii="Times New Roman" w:hAnsi="Times New Roman"/>
          <w:bCs/>
          <w:sz w:val="24"/>
          <w:szCs w:val="24"/>
        </w:rPr>
        <w:t xml:space="preserve"> and an output filename of </w:t>
      </w:r>
      <w:r w:rsidRPr="00EE1420">
        <w:rPr>
          <w:rFonts w:ascii="Times New Roman" w:hAnsi="Times New Roman"/>
          <w:bCs/>
          <w:i/>
          <w:sz w:val="24"/>
          <w:szCs w:val="24"/>
        </w:rPr>
        <w:t>OutFile.txt</w:t>
      </w:r>
      <w:r w:rsidRPr="00DE2F83">
        <w:rPr>
          <w:rFonts w:ascii="Times New Roman" w:hAnsi="Times New Roman"/>
          <w:bCs/>
          <w:sz w:val="24"/>
          <w:szCs w:val="24"/>
        </w:rPr>
        <w:t>.</w:t>
      </w:r>
    </w:p>
    <w:p w14:paraId="09436D2E"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 xml:space="preserve">Implement the </w:t>
      </w:r>
      <w:proofErr w:type="spellStart"/>
      <w:proofErr w:type="gramStart"/>
      <w:r w:rsidRPr="00EE1420">
        <w:rPr>
          <w:rFonts w:ascii="Times New Roman" w:hAnsi="Times New Roman"/>
          <w:bCs/>
          <w:i/>
          <w:sz w:val="24"/>
          <w:szCs w:val="24"/>
        </w:rPr>
        <w:t>copyFile</w:t>
      </w:r>
      <w:proofErr w:type="spellEnd"/>
      <w:r w:rsidRPr="00EE1420">
        <w:rPr>
          <w:rFonts w:ascii="Times New Roman" w:hAnsi="Times New Roman"/>
          <w:bCs/>
          <w:i/>
          <w:sz w:val="24"/>
          <w:szCs w:val="24"/>
        </w:rPr>
        <w:t>(</w:t>
      </w:r>
      <w:proofErr w:type="gramEnd"/>
      <w:r w:rsidRPr="00EE1420">
        <w:rPr>
          <w:rFonts w:ascii="Times New Roman" w:hAnsi="Times New Roman"/>
          <w:bCs/>
          <w:i/>
          <w:sz w:val="24"/>
          <w:szCs w:val="24"/>
        </w:rPr>
        <w:t>)</w:t>
      </w:r>
      <w:r w:rsidRPr="00DE2F83">
        <w:rPr>
          <w:rFonts w:ascii="Times New Roman" w:hAnsi="Times New Roman"/>
          <w:bCs/>
          <w:sz w:val="24"/>
          <w:szCs w:val="24"/>
        </w:rPr>
        <w:t xml:space="preserve"> method:</w:t>
      </w:r>
    </w:p>
    <w:p w14:paraId="7AC039F4" w14:textId="77777777" w:rsidR="00C31016" w:rsidRPr="00DE2F83" w:rsidRDefault="00C31016" w:rsidP="00C31016">
      <w:pPr>
        <w:pStyle w:val="ListParagraph"/>
        <w:numPr>
          <w:ilvl w:val="1"/>
          <w:numId w:val="41"/>
        </w:numPr>
        <w:rPr>
          <w:rFonts w:ascii="Times New Roman" w:hAnsi="Times New Roman"/>
          <w:bCs/>
          <w:sz w:val="24"/>
          <w:szCs w:val="24"/>
        </w:rPr>
      </w:pPr>
      <w:r>
        <w:rPr>
          <w:rFonts w:ascii="Times New Roman" w:hAnsi="Times New Roman"/>
          <w:bCs/>
          <w:sz w:val="24"/>
          <w:szCs w:val="24"/>
        </w:rPr>
        <w:t>Decl</w:t>
      </w:r>
      <w:r w:rsidRPr="00DE2F83">
        <w:rPr>
          <w:rFonts w:ascii="Times New Roman" w:hAnsi="Times New Roman"/>
          <w:bCs/>
          <w:sz w:val="24"/>
          <w:szCs w:val="24"/>
        </w:rPr>
        <w:t xml:space="preserve">are 2 method scoped variables of type </w:t>
      </w:r>
      <w:proofErr w:type="spellStart"/>
      <w:r w:rsidRPr="000E6216">
        <w:rPr>
          <w:rFonts w:ascii="Times New Roman" w:hAnsi="Times New Roman"/>
          <w:bCs/>
          <w:i/>
          <w:iCs/>
          <w:sz w:val="24"/>
          <w:szCs w:val="24"/>
        </w:rPr>
        <w:t>FileReader</w:t>
      </w:r>
      <w:proofErr w:type="spellEnd"/>
      <w:r w:rsidRPr="00DE2F83">
        <w:rPr>
          <w:rFonts w:ascii="Times New Roman" w:hAnsi="Times New Roman"/>
          <w:bCs/>
          <w:sz w:val="24"/>
          <w:szCs w:val="24"/>
        </w:rPr>
        <w:t xml:space="preserve"> and </w:t>
      </w:r>
      <w:proofErr w:type="spellStart"/>
      <w:r w:rsidRPr="000E6216">
        <w:rPr>
          <w:rFonts w:ascii="Times New Roman" w:hAnsi="Times New Roman"/>
          <w:bCs/>
          <w:i/>
          <w:iCs/>
          <w:sz w:val="24"/>
          <w:szCs w:val="24"/>
        </w:rPr>
        <w:t>FileWriter</w:t>
      </w:r>
      <w:proofErr w:type="spellEnd"/>
      <w:r w:rsidRPr="00DE2F83">
        <w:rPr>
          <w:rFonts w:ascii="Times New Roman" w:hAnsi="Times New Roman"/>
          <w:bCs/>
          <w:sz w:val="24"/>
          <w:szCs w:val="24"/>
        </w:rPr>
        <w:t xml:space="preserve"> and initialize</w:t>
      </w:r>
      <w:r>
        <w:rPr>
          <w:rFonts w:ascii="Times New Roman" w:hAnsi="Times New Roman"/>
          <w:bCs/>
          <w:sz w:val="24"/>
          <w:szCs w:val="24"/>
        </w:rPr>
        <w:t xml:space="preserve"> their values to null</w:t>
      </w:r>
      <w:r w:rsidRPr="00DE2F83">
        <w:rPr>
          <w:rFonts w:ascii="Times New Roman" w:hAnsi="Times New Roman"/>
          <w:bCs/>
          <w:sz w:val="24"/>
          <w:szCs w:val="24"/>
        </w:rPr>
        <w:t>.</w:t>
      </w:r>
    </w:p>
    <w:p w14:paraId="3B7C37F9" w14:textId="77777777" w:rsidR="00C31016" w:rsidRPr="00DE2F83" w:rsidRDefault="00C31016" w:rsidP="00C31016">
      <w:pPr>
        <w:pStyle w:val="ListParagraph"/>
        <w:numPr>
          <w:ilvl w:val="1"/>
          <w:numId w:val="41"/>
        </w:numPr>
        <w:rPr>
          <w:rFonts w:ascii="Times New Roman" w:hAnsi="Times New Roman"/>
          <w:bCs/>
          <w:sz w:val="24"/>
          <w:szCs w:val="24"/>
        </w:rPr>
      </w:pPr>
      <w:r w:rsidRPr="00DE2F83">
        <w:rPr>
          <w:rFonts w:ascii="Times New Roman" w:hAnsi="Times New Roman"/>
          <w:bCs/>
          <w:sz w:val="24"/>
          <w:szCs w:val="24"/>
        </w:rPr>
        <w:lastRenderedPageBreak/>
        <w:t xml:space="preserve">Create instances of the </w:t>
      </w:r>
      <w:proofErr w:type="spellStart"/>
      <w:r w:rsidRPr="002F7220">
        <w:rPr>
          <w:rFonts w:ascii="Times New Roman" w:hAnsi="Times New Roman"/>
          <w:bCs/>
          <w:i/>
          <w:iCs/>
          <w:sz w:val="24"/>
          <w:szCs w:val="24"/>
        </w:rPr>
        <w:t>FileReader</w:t>
      </w:r>
      <w:proofErr w:type="spellEnd"/>
      <w:r w:rsidRPr="00DE2F83">
        <w:rPr>
          <w:rFonts w:ascii="Times New Roman" w:hAnsi="Times New Roman"/>
          <w:bCs/>
          <w:sz w:val="24"/>
          <w:szCs w:val="24"/>
        </w:rPr>
        <w:t xml:space="preserve"> and </w:t>
      </w:r>
      <w:proofErr w:type="spellStart"/>
      <w:r w:rsidRPr="002F7220">
        <w:rPr>
          <w:rFonts w:ascii="Times New Roman" w:hAnsi="Times New Roman"/>
          <w:bCs/>
          <w:i/>
          <w:iCs/>
          <w:sz w:val="24"/>
          <w:szCs w:val="24"/>
        </w:rPr>
        <w:t>FileWriter</w:t>
      </w:r>
      <w:proofErr w:type="spellEnd"/>
      <w:r w:rsidRPr="00DE2F83">
        <w:rPr>
          <w:rFonts w:ascii="Times New Roman" w:hAnsi="Times New Roman"/>
          <w:bCs/>
          <w:sz w:val="24"/>
          <w:szCs w:val="24"/>
        </w:rPr>
        <w:t xml:space="preserve"> surrounding the code with appropriate try catch blocks</w:t>
      </w:r>
      <w:r>
        <w:rPr>
          <w:rFonts w:ascii="Times New Roman" w:hAnsi="Times New Roman"/>
          <w:bCs/>
          <w:sz w:val="24"/>
          <w:szCs w:val="24"/>
        </w:rPr>
        <w:t xml:space="preserve"> that catch the </w:t>
      </w:r>
      <w:proofErr w:type="spellStart"/>
      <w:r w:rsidRPr="002F7220">
        <w:rPr>
          <w:rFonts w:ascii="Times New Roman" w:hAnsi="Times New Roman"/>
          <w:bCs/>
          <w:i/>
          <w:iCs/>
          <w:sz w:val="24"/>
          <w:szCs w:val="24"/>
        </w:rPr>
        <w:t>FileNotFoundException</w:t>
      </w:r>
      <w:proofErr w:type="spellEnd"/>
      <w:r>
        <w:rPr>
          <w:rFonts w:ascii="Times New Roman" w:hAnsi="Times New Roman"/>
          <w:bCs/>
          <w:sz w:val="24"/>
          <w:szCs w:val="24"/>
        </w:rPr>
        <w:t xml:space="preserve"> and the </w:t>
      </w:r>
      <w:proofErr w:type="spellStart"/>
      <w:r>
        <w:rPr>
          <w:rFonts w:ascii="Times New Roman" w:hAnsi="Times New Roman"/>
          <w:bCs/>
          <w:sz w:val="24"/>
          <w:szCs w:val="24"/>
        </w:rPr>
        <w:t>IOException</w:t>
      </w:r>
      <w:proofErr w:type="spellEnd"/>
      <w:r w:rsidRPr="00DE2F83">
        <w:rPr>
          <w:rFonts w:ascii="Times New Roman" w:hAnsi="Times New Roman"/>
          <w:bCs/>
          <w:sz w:val="24"/>
          <w:szCs w:val="24"/>
        </w:rPr>
        <w:t>.</w:t>
      </w:r>
    </w:p>
    <w:p w14:paraId="277C1D35" w14:textId="77777777" w:rsidR="00C31016" w:rsidRPr="00DE2F83" w:rsidRDefault="00C31016" w:rsidP="00C31016">
      <w:pPr>
        <w:pStyle w:val="ListParagraph"/>
        <w:numPr>
          <w:ilvl w:val="1"/>
          <w:numId w:val="41"/>
        </w:numPr>
        <w:rPr>
          <w:rFonts w:ascii="Times New Roman" w:hAnsi="Times New Roman"/>
          <w:bCs/>
          <w:sz w:val="24"/>
          <w:szCs w:val="24"/>
        </w:rPr>
      </w:pPr>
      <w:r w:rsidRPr="00DE2F83">
        <w:rPr>
          <w:rFonts w:ascii="Times New Roman" w:hAnsi="Times New Roman"/>
          <w:bCs/>
          <w:sz w:val="24"/>
          <w:szCs w:val="24"/>
        </w:rPr>
        <w:t xml:space="preserve">Declare a local method scope variable </w:t>
      </w:r>
      <w:r w:rsidRPr="00DC3F2F">
        <w:rPr>
          <w:rFonts w:ascii="Times New Roman" w:hAnsi="Times New Roman"/>
          <w:bCs/>
          <w:i/>
          <w:sz w:val="24"/>
          <w:szCs w:val="24"/>
        </w:rPr>
        <w:t>c</w:t>
      </w:r>
      <w:r w:rsidRPr="00DE2F83">
        <w:rPr>
          <w:rFonts w:ascii="Times New Roman" w:hAnsi="Times New Roman"/>
          <w:bCs/>
          <w:sz w:val="24"/>
          <w:szCs w:val="24"/>
        </w:rPr>
        <w:t xml:space="preserve"> of type int.</w:t>
      </w:r>
    </w:p>
    <w:p w14:paraId="5F79343F" w14:textId="76108968" w:rsidR="00C31016" w:rsidRPr="00DE2F83" w:rsidRDefault="00C31016" w:rsidP="00C31016">
      <w:pPr>
        <w:pStyle w:val="ListParagraph"/>
        <w:numPr>
          <w:ilvl w:val="1"/>
          <w:numId w:val="41"/>
        </w:numPr>
        <w:rPr>
          <w:rFonts w:ascii="Times New Roman" w:hAnsi="Times New Roman"/>
          <w:bCs/>
          <w:sz w:val="24"/>
          <w:szCs w:val="24"/>
        </w:rPr>
      </w:pPr>
      <w:r w:rsidRPr="00DE2F83">
        <w:rPr>
          <w:rFonts w:ascii="Times New Roman" w:hAnsi="Times New Roman"/>
          <w:bCs/>
          <w:sz w:val="24"/>
          <w:szCs w:val="24"/>
        </w:rPr>
        <w:t xml:space="preserve">Call the </w:t>
      </w:r>
      <w:proofErr w:type="spellStart"/>
      <w:r w:rsidRPr="001B09F0">
        <w:rPr>
          <w:rFonts w:ascii="Times New Roman" w:hAnsi="Times New Roman"/>
          <w:bCs/>
          <w:i/>
          <w:iCs/>
          <w:sz w:val="24"/>
          <w:szCs w:val="24"/>
        </w:rPr>
        <w:t>FileRead</w:t>
      </w:r>
      <w:proofErr w:type="spellEnd"/>
      <w:r w:rsidRPr="00DE2F83">
        <w:rPr>
          <w:rFonts w:ascii="Times New Roman" w:hAnsi="Times New Roman"/>
          <w:bCs/>
          <w:sz w:val="24"/>
          <w:szCs w:val="24"/>
        </w:rPr>
        <w:t xml:space="preserve"> </w:t>
      </w:r>
      <w:proofErr w:type="gramStart"/>
      <w:r w:rsidRPr="00B83569">
        <w:rPr>
          <w:rFonts w:ascii="Times New Roman" w:hAnsi="Times New Roman"/>
          <w:bCs/>
          <w:i/>
          <w:iCs/>
          <w:sz w:val="24"/>
          <w:szCs w:val="24"/>
        </w:rPr>
        <w:t>read</w:t>
      </w:r>
      <w:r w:rsidRPr="00DE2F83">
        <w:rPr>
          <w:rFonts w:ascii="Times New Roman" w:hAnsi="Times New Roman"/>
          <w:bCs/>
          <w:sz w:val="24"/>
          <w:szCs w:val="24"/>
        </w:rPr>
        <w:t>(</w:t>
      </w:r>
      <w:proofErr w:type="gramEnd"/>
      <w:r w:rsidRPr="00DE2F83">
        <w:rPr>
          <w:rFonts w:ascii="Times New Roman" w:hAnsi="Times New Roman"/>
          <w:bCs/>
          <w:sz w:val="24"/>
          <w:szCs w:val="24"/>
        </w:rPr>
        <w:t xml:space="preserve">) </w:t>
      </w:r>
      <w:r w:rsidR="001B09F0">
        <w:rPr>
          <w:rFonts w:ascii="Times New Roman" w:hAnsi="Times New Roman"/>
          <w:bCs/>
          <w:sz w:val="24"/>
          <w:szCs w:val="24"/>
        </w:rPr>
        <w:t xml:space="preserve">method </w:t>
      </w:r>
      <w:r w:rsidRPr="00DE2F83">
        <w:rPr>
          <w:rFonts w:ascii="Times New Roman" w:hAnsi="Times New Roman"/>
          <w:bCs/>
          <w:sz w:val="24"/>
          <w:szCs w:val="24"/>
        </w:rPr>
        <w:t>until a -1 is returned</w:t>
      </w:r>
      <w:r w:rsidR="00E7172E">
        <w:rPr>
          <w:rFonts w:ascii="Times New Roman" w:hAnsi="Times New Roman"/>
          <w:bCs/>
          <w:sz w:val="24"/>
          <w:szCs w:val="24"/>
        </w:rPr>
        <w:t>,</w:t>
      </w:r>
      <w:r w:rsidRPr="00DE2F83">
        <w:rPr>
          <w:rFonts w:ascii="Times New Roman" w:hAnsi="Times New Roman"/>
          <w:bCs/>
          <w:sz w:val="24"/>
          <w:szCs w:val="24"/>
        </w:rPr>
        <w:t xml:space="preserve"> saving the return value from </w:t>
      </w:r>
      <w:r w:rsidR="00B83569">
        <w:rPr>
          <w:rFonts w:ascii="Times New Roman" w:hAnsi="Times New Roman"/>
          <w:bCs/>
          <w:sz w:val="24"/>
          <w:szCs w:val="24"/>
        </w:rPr>
        <w:t xml:space="preserve">the </w:t>
      </w:r>
      <w:r w:rsidRPr="00B83569">
        <w:rPr>
          <w:rFonts w:ascii="Times New Roman" w:hAnsi="Times New Roman"/>
          <w:bCs/>
          <w:i/>
          <w:iCs/>
          <w:sz w:val="24"/>
          <w:szCs w:val="24"/>
        </w:rPr>
        <w:t>read()</w:t>
      </w:r>
      <w:r w:rsidRPr="00DE2F83">
        <w:rPr>
          <w:rFonts w:ascii="Times New Roman" w:hAnsi="Times New Roman"/>
          <w:bCs/>
          <w:sz w:val="24"/>
          <w:szCs w:val="24"/>
        </w:rPr>
        <w:t xml:space="preserve"> </w:t>
      </w:r>
      <w:r w:rsidR="00B83569">
        <w:rPr>
          <w:rFonts w:ascii="Times New Roman" w:hAnsi="Times New Roman"/>
          <w:bCs/>
          <w:sz w:val="24"/>
          <w:szCs w:val="24"/>
        </w:rPr>
        <w:t xml:space="preserve">method </w:t>
      </w:r>
      <w:r w:rsidRPr="00DE2F83">
        <w:rPr>
          <w:rFonts w:ascii="Times New Roman" w:hAnsi="Times New Roman"/>
          <w:bCs/>
          <w:sz w:val="24"/>
          <w:szCs w:val="24"/>
        </w:rPr>
        <w:t xml:space="preserve">in variable </w:t>
      </w:r>
      <w:r w:rsidRPr="00DC3F2F">
        <w:rPr>
          <w:rFonts w:ascii="Times New Roman" w:hAnsi="Times New Roman"/>
          <w:bCs/>
          <w:i/>
          <w:sz w:val="24"/>
          <w:szCs w:val="24"/>
        </w:rPr>
        <w:t>c</w:t>
      </w:r>
      <w:r w:rsidRPr="00DE2F83">
        <w:rPr>
          <w:rFonts w:ascii="Times New Roman" w:hAnsi="Times New Roman"/>
          <w:bCs/>
          <w:sz w:val="24"/>
          <w:szCs w:val="24"/>
        </w:rPr>
        <w:t>.</w:t>
      </w:r>
    </w:p>
    <w:p w14:paraId="47D6455B" w14:textId="64D5BDED" w:rsidR="00C31016" w:rsidRPr="00DE2F83" w:rsidRDefault="00C31016" w:rsidP="00C31016">
      <w:pPr>
        <w:pStyle w:val="ListParagraph"/>
        <w:numPr>
          <w:ilvl w:val="1"/>
          <w:numId w:val="41"/>
        </w:numPr>
        <w:rPr>
          <w:rFonts w:ascii="Times New Roman" w:hAnsi="Times New Roman"/>
          <w:bCs/>
          <w:sz w:val="24"/>
          <w:szCs w:val="24"/>
        </w:rPr>
      </w:pPr>
      <w:r w:rsidRPr="00DE2F83">
        <w:rPr>
          <w:rFonts w:ascii="Times New Roman" w:hAnsi="Times New Roman"/>
          <w:bCs/>
          <w:sz w:val="24"/>
          <w:szCs w:val="24"/>
        </w:rPr>
        <w:t xml:space="preserve">Call the </w:t>
      </w:r>
      <w:proofErr w:type="spellStart"/>
      <w:r w:rsidRPr="00B83569">
        <w:rPr>
          <w:rFonts w:ascii="Times New Roman" w:hAnsi="Times New Roman"/>
          <w:bCs/>
          <w:i/>
          <w:iCs/>
          <w:sz w:val="24"/>
          <w:szCs w:val="24"/>
        </w:rPr>
        <w:t>FileWriter</w:t>
      </w:r>
      <w:proofErr w:type="spellEnd"/>
      <w:r w:rsidRPr="00DE2F83">
        <w:rPr>
          <w:rFonts w:ascii="Times New Roman" w:hAnsi="Times New Roman"/>
          <w:bCs/>
          <w:sz w:val="24"/>
          <w:szCs w:val="24"/>
        </w:rPr>
        <w:t xml:space="preserve"> </w:t>
      </w:r>
      <w:proofErr w:type="gramStart"/>
      <w:r w:rsidRPr="00B83569">
        <w:rPr>
          <w:rFonts w:ascii="Times New Roman" w:hAnsi="Times New Roman"/>
          <w:bCs/>
          <w:i/>
          <w:iCs/>
          <w:sz w:val="24"/>
          <w:szCs w:val="24"/>
        </w:rPr>
        <w:t>write</w:t>
      </w:r>
      <w:r w:rsidRPr="00DE2F83">
        <w:rPr>
          <w:rFonts w:ascii="Times New Roman" w:hAnsi="Times New Roman"/>
          <w:bCs/>
          <w:sz w:val="24"/>
          <w:szCs w:val="24"/>
        </w:rPr>
        <w:t>(</w:t>
      </w:r>
      <w:proofErr w:type="gramEnd"/>
      <w:r w:rsidRPr="00DE2F83">
        <w:rPr>
          <w:rFonts w:ascii="Times New Roman" w:hAnsi="Times New Roman"/>
          <w:bCs/>
          <w:sz w:val="24"/>
          <w:szCs w:val="24"/>
        </w:rPr>
        <w:t xml:space="preserve">) </w:t>
      </w:r>
      <w:r w:rsidR="00B83569">
        <w:rPr>
          <w:rFonts w:ascii="Times New Roman" w:hAnsi="Times New Roman"/>
          <w:bCs/>
          <w:sz w:val="24"/>
          <w:szCs w:val="24"/>
        </w:rPr>
        <w:t xml:space="preserve">method </w:t>
      </w:r>
      <w:r w:rsidRPr="00DE2F83">
        <w:rPr>
          <w:rFonts w:ascii="Times New Roman" w:hAnsi="Times New Roman"/>
          <w:bCs/>
          <w:sz w:val="24"/>
          <w:szCs w:val="24"/>
        </w:rPr>
        <w:t xml:space="preserve">for each character read (variable </w:t>
      </w:r>
      <w:r w:rsidRPr="00DC3F2F">
        <w:rPr>
          <w:rFonts w:ascii="Times New Roman" w:hAnsi="Times New Roman"/>
          <w:bCs/>
          <w:i/>
          <w:sz w:val="24"/>
          <w:szCs w:val="24"/>
        </w:rPr>
        <w:t>c</w:t>
      </w:r>
      <w:r w:rsidRPr="00DE2F83">
        <w:rPr>
          <w:rFonts w:ascii="Times New Roman" w:hAnsi="Times New Roman"/>
          <w:bCs/>
          <w:sz w:val="24"/>
          <w:szCs w:val="24"/>
        </w:rPr>
        <w:t>).</w:t>
      </w:r>
    </w:p>
    <w:p w14:paraId="022F8031" w14:textId="67DC3BB9" w:rsidR="00C31016" w:rsidRDefault="00C31016" w:rsidP="00C31016">
      <w:pPr>
        <w:pStyle w:val="ListParagraph"/>
        <w:numPr>
          <w:ilvl w:val="1"/>
          <w:numId w:val="41"/>
        </w:numPr>
        <w:rPr>
          <w:rFonts w:ascii="Times New Roman" w:hAnsi="Times New Roman"/>
          <w:bCs/>
          <w:sz w:val="24"/>
          <w:szCs w:val="24"/>
        </w:rPr>
      </w:pPr>
      <w:r w:rsidRPr="00DE2F83">
        <w:rPr>
          <w:rFonts w:ascii="Times New Roman" w:hAnsi="Times New Roman"/>
          <w:bCs/>
          <w:sz w:val="24"/>
          <w:szCs w:val="24"/>
        </w:rPr>
        <w:t xml:space="preserve">Return a 0 if all characters </w:t>
      </w:r>
      <w:r>
        <w:rPr>
          <w:rFonts w:ascii="Times New Roman" w:hAnsi="Times New Roman"/>
          <w:bCs/>
          <w:sz w:val="24"/>
          <w:szCs w:val="24"/>
        </w:rPr>
        <w:t xml:space="preserve">are </w:t>
      </w:r>
      <w:r w:rsidRPr="00DE2F83">
        <w:rPr>
          <w:rFonts w:ascii="Times New Roman" w:hAnsi="Times New Roman"/>
          <w:bCs/>
          <w:sz w:val="24"/>
          <w:szCs w:val="24"/>
        </w:rPr>
        <w:t>copied with</w:t>
      </w:r>
      <w:r>
        <w:rPr>
          <w:rFonts w:ascii="Times New Roman" w:hAnsi="Times New Roman"/>
          <w:bCs/>
          <w:sz w:val="24"/>
          <w:szCs w:val="24"/>
        </w:rPr>
        <w:t>out</w:t>
      </w:r>
      <w:r w:rsidRPr="00DE2F83">
        <w:rPr>
          <w:rFonts w:ascii="Times New Roman" w:hAnsi="Times New Roman"/>
          <w:bCs/>
          <w:sz w:val="24"/>
          <w:szCs w:val="24"/>
        </w:rPr>
        <w:t xml:space="preserve"> error, </w:t>
      </w:r>
      <w:r w:rsidR="00F46DA8">
        <w:rPr>
          <w:rFonts w:ascii="Times New Roman" w:hAnsi="Times New Roman"/>
          <w:bCs/>
          <w:sz w:val="24"/>
          <w:szCs w:val="24"/>
        </w:rPr>
        <w:t xml:space="preserve">a </w:t>
      </w:r>
      <w:r w:rsidRPr="00DE2F83">
        <w:rPr>
          <w:rFonts w:ascii="Times New Roman" w:hAnsi="Times New Roman"/>
          <w:bCs/>
          <w:sz w:val="24"/>
          <w:szCs w:val="24"/>
        </w:rPr>
        <w:t>-1 for a File Not Found, and -2 for a</w:t>
      </w:r>
      <w:r>
        <w:rPr>
          <w:rFonts w:ascii="Times New Roman" w:hAnsi="Times New Roman"/>
          <w:bCs/>
          <w:sz w:val="24"/>
          <w:szCs w:val="24"/>
        </w:rPr>
        <w:t>n</w:t>
      </w:r>
      <w:r w:rsidRPr="00DE2F83">
        <w:rPr>
          <w:rFonts w:ascii="Times New Roman" w:hAnsi="Times New Roman"/>
          <w:bCs/>
          <w:sz w:val="24"/>
          <w:szCs w:val="24"/>
        </w:rPr>
        <w:t xml:space="preserve"> I/O Error.</w:t>
      </w:r>
    </w:p>
    <w:p w14:paraId="3BB80A58" w14:textId="609F6CCE" w:rsidR="001A167D" w:rsidRDefault="001A167D" w:rsidP="001A167D">
      <w:pPr>
        <w:pStyle w:val="ListParagraph"/>
        <w:ind w:left="1440"/>
        <w:jc w:val="center"/>
        <w:rPr>
          <w:rFonts w:ascii="Times New Roman" w:hAnsi="Times New Roman"/>
          <w:bCs/>
          <w:sz w:val="24"/>
          <w:szCs w:val="24"/>
        </w:rPr>
      </w:pPr>
      <w:r>
        <w:rPr>
          <w:noProof/>
        </w:rPr>
        <w:drawing>
          <wp:inline distT="0" distB="0" distL="0" distR="0" wp14:anchorId="4CC734D5" wp14:editId="79ADF9B2">
            <wp:extent cx="3233706" cy="385527"/>
            <wp:effectExtent l="0" t="0" r="5080" b="0"/>
            <wp:docPr id="79525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233706" cy="385527"/>
                    </a:xfrm>
                    <a:prstGeom prst="rect">
                      <a:avLst/>
                    </a:prstGeom>
                  </pic:spPr>
                </pic:pic>
              </a:graphicData>
            </a:graphic>
          </wp:inline>
        </w:drawing>
      </w:r>
    </w:p>
    <w:p w14:paraId="5F1E0ADA" w14:textId="6958F1DE" w:rsidR="00E07F96" w:rsidRPr="00DE2F83" w:rsidRDefault="00E07F96" w:rsidP="001A167D">
      <w:pPr>
        <w:pStyle w:val="ListParagraph"/>
        <w:ind w:left="1440"/>
        <w:jc w:val="center"/>
        <w:rPr>
          <w:rFonts w:ascii="Times New Roman" w:hAnsi="Times New Roman"/>
          <w:bCs/>
          <w:sz w:val="24"/>
          <w:szCs w:val="24"/>
        </w:rPr>
      </w:pPr>
      <w:r>
        <w:rPr>
          <w:noProof/>
        </w:rPr>
        <w:drawing>
          <wp:inline distT="0" distB="0" distL="0" distR="0" wp14:anchorId="1443C69D" wp14:editId="6FA673FE">
            <wp:extent cx="3648517" cy="1121451"/>
            <wp:effectExtent l="0" t="0" r="0" b="0"/>
            <wp:docPr id="782726420"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3648517" cy="1121451"/>
                    </a:xfrm>
                    <a:prstGeom prst="rect">
                      <a:avLst/>
                    </a:prstGeom>
                  </pic:spPr>
                </pic:pic>
              </a:graphicData>
            </a:graphic>
          </wp:inline>
        </w:drawing>
      </w:r>
    </w:p>
    <w:p w14:paraId="735579E4" w14:textId="5BEE9962" w:rsidR="00C31016" w:rsidRDefault="00C31016" w:rsidP="00C31016">
      <w:pPr>
        <w:pStyle w:val="ListParagraph"/>
        <w:numPr>
          <w:ilvl w:val="0"/>
          <w:numId w:val="11"/>
        </w:numPr>
        <w:rPr>
          <w:rFonts w:ascii="Times New Roman" w:hAnsi="Times New Roman"/>
          <w:bCs/>
          <w:sz w:val="24"/>
          <w:szCs w:val="24"/>
        </w:rPr>
      </w:pPr>
      <w:r>
        <w:rPr>
          <w:rFonts w:ascii="Times New Roman" w:hAnsi="Times New Roman"/>
          <w:bCs/>
          <w:sz w:val="24"/>
          <w:szCs w:val="24"/>
        </w:rPr>
        <w:t>In</w:t>
      </w:r>
      <w:r w:rsidR="0073160D">
        <w:rPr>
          <w:rFonts w:ascii="Times New Roman" w:hAnsi="Times New Roman"/>
          <w:bCs/>
          <w:sz w:val="24"/>
          <w:szCs w:val="24"/>
        </w:rPr>
        <w:t xml:space="preserve"> the</w:t>
      </w:r>
      <w:r>
        <w:rPr>
          <w:rFonts w:ascii="Times New Roman" w:hAnsi="Times New Roman"/>
          <w:bCs/>
          <w:sz w:val="24"/>
          <w:szCs w:val="24"/>
        </w:rPr>
        <w:t xml:space="preserve"> </w:t>
      </w:r>
      <w:proofErr w:type="gramStart"/>
      <w:r w:rsidRPr="00B5127F">
        <w:rPr>
          <w:rFonts w:ascii="Times New Roman" w:hAnsi="Times New Roman"/>
          <w:bCs/>
          <w:i/>
          <w:sz w:val="24"/>
          <w:szCs w:val="24"/>
        </w:rPr>
        <w:t>main</w:t>
      </w:r>
      <w:r>
        <w:rPr>
          <w:rFonts w:ascii="Times New Roman" w:hAnsi="Times New Roman"/>
          <w:bCs/>
          <w:sz w:val="24"/>
          <w:szCs w:val="24"/>
        </w:rPr>
        <w:t>(</w:t>
      </w:r>
      <w:proofErr w:type="gramEnd"/>
      <w:r>
        <w:rPr>
          <w:rFonts w:ascii="Times New Roman" w:hAnsi="Times New Roman"/>
          <w:bCs/>
          <w:sz w:val="24"/>
          <w:szCs w:val="24"/>
        </w:rPr>
        <w:t xml:space="preserve">) </w:t>
      </w:r>
      <w:r w:rsidR="0073160D">
        <w:rPr>
          <w:rFonts w:ascii="Times New Roman" w:hAnsi="Times New Roman"/>
          <w:bCs/>
          <w:sz w:val="24"/>
          <w:szCs w:val="24"/>
        </w:rPr>
        <w:t>method</w:t>
      </w:r>
      <w:ins w:id="1" w:author="Lauren Miller (GCE)" w:date="2020-08-11T09:22:00Z">
        <w:r w:rsidR="00ED63F1">
          <w:rPr>
            <w:rFonts w:ascii="Times New Roman" w:hAnsi="Times New Roman"/>
            <w:bCs/>
            <w:sz w:val="24"/>
            <w:szCs w:val="24"/>
          </w:rPr>
          <w:t>,</w:t>
        </w:r>
      </w:ins>
      <w:r w:rsidR="0073160D">
        <w:rPr>
          <w:rFonts w:ascii="Times New Roman" w:hAnsi="Times New Roman"/>
          <w:bCs/>
          <w:sz w:val="24"/>
          <w:szCs w:val="24"/>
        </w:rPr>
        <w:t xml:space="preserve"> </w:t>
      </w:r>
      <w:r>
        <w:rPr>
          <w:rFonts w:ascii="Times New Roman" w:hAnsi="Times New Roman"/>
          <w:bCs/>
          <w:sz w:val="24"/>
          <w:szCs w:val="24"/>
        </w:rPr>
        <w:t>d</w:t>
      </w:r>
      <w:r w:rsidRPr="00DE2F83">
        <w:rPr>
          <w:rFonts w:ascii="Times New Roman" w:hAnsi="Times New Roman"/>
          <w:bCs/>
          <w:sz w:val="24"/>
          <w:szCs w:val="24"/>
        </w:rPr>
        <w:t xml:space="preserve">isplay </w:t>
      </w:r>
      <w:r>
        <w:rPr>
          <w:rFonts w:ascii="Times New Roman" w:hAnsi="Times New Roman"/>
          <w:bCs/>
          <w:sz w:val="24"/>
          <w:szCs w:val="24"/>
        </w:rPr>
        <w:t>a separate and appropriate error message for each</w:t>
      </w:r>
      <w:r w:rsidRPr="00DE2F83">
        <w:rPr>
          <w:rFonts w:ascii="Times New Roman" w:hAnsi="Times New Roman"/>
          <w:bCs/>
          <w:sz w:val="24"/>
          <w:szCs w:val="24"/>
        </w:rPr>
        <w:t xml:space="preserve"> error code </w:t>
      </w:r>
      <w:r>
        <w:rPr>
          <w:rFonts w:ascii="Times New Roman" w:hAnsi="Times New Roman"/>
          <w:bCs/>
          <w:sz w:val="24"/>
          <w:szCs w:val="24"/>
        </w:rPr>
        <w:t xml:space="preserve">(0, -1, -2) </w:t>
      </w:r>
      <w:r w:rsidRPr="00DE2F83">
        <w:rPr>
          <w:rFonts w:ascii="Times New Roman" w:hAnsi="Times New Roman"/>
          <w:bCs/>
          <w:sz w:val="24"/>
          <w:szCs w:val="24"/>
        </w:rPr>
        <w:t xml:space="preserve">using a switch statement from the </w:t>
      </w:r>
      <w:r>
        <w:rPr>
          <w:rFonts w:ascii="Times New Roman" w:hAnsi="Times New Roman"/>
          <w:bCs/>
          <w:sz w:val="24"/>
          <w:szCs w:val="24"/>
        </w:rPr>
        <w:t xml:space="preserve">error code returned from </w:t>
      </w:r>
      <w:proofErr w:type="spellStart"/>
      <w:r w:rsidRPr="00B5127F">
        <w:rPr>
          <w:rFonts w:ascii="Times New Roman" w:hAnsi="Times New Roman"/>
          <w:bCs/>
          <w:i/>
          <w:sz w:val="24"/>
          <w:szCs w:val="24"/>
        </w:rPr>
        <w:t>copyFile</w:t>
      </w:r>
      <w:proofErr w:type="spellEnd"/>
      <w:r w:rsidRPr="00DE2F83">
        <w:rPr>
          <w:rFonts w:ascii="Times New Roman" w:hAnsi="Times New Roman"/>
          <w:bCs/>
          <w:sz w:val="24"/>
          <w:szCs w:val="24"/>
        </w:rPr>
        <w:t>().</w:t>
      </w:r>
    </w:p>
    <w:p w14:paraId="7C93579A" w14:textId="4F364471" w:rsidR="00270E57" w:rsidRPr="00DE2F83" w:rsidRDefault="00270E57" w:rsidP="00270E57">
      <w:pPr>
        <w:pStyle w:val="ListParagraph"/>
        <w:jc w:val="center"/>
        <w:rPr>
          <w:rFonts w:ascii="Times New Roman" w:hAnsi="Times New Roman"/>
          <w:bCs/>
          <w:sz w:val="24"/>
          <w:szCs w:val="24"/>
        </w:rPr>
      </w:pPr>
      <w:r>
        <w:rPr>
          <w:noProof/>
        </w:rPr>
        <w:drawing>
          <wp:inline distT="0" distB="0" distL="0" distR="0" wp14:anchorId="6FEC9038" wp14:editId="4ADDEE24">
            <wp:extent cx="3409319" cy="1790621"/>
            <wp:effectExtent l="0" t="0" r="0" b="635"/>
            <wp:docPr id="451108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409319" cy="1790621"/>
                    </a:xfrm>
                    <a:prstGeom prst="rect">
                      <a:avLst/>
                    </a:prstGeom>
                  </pic:spPr>
                </pic:pic>
              </a:graphicData>
            </a:graphic>
          </wp:inline>
        </w:drawing>
      </w:r>
    </w:p>
    <w:p w14:paraId="31321279"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Run the application (refresh the project by right clicking on the project and selecting the Refresh menu option).</w:t>
      </w:r>
    </w:p>
    <w:p w14:paraId="68FB7310" w14:textId="77D15003"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Take a screenshot of the final console output and the resulting output file (</w:t>
      </w:r>
      <w:r w:rsidRPr="00B5127F">
        <w:rPr>
          <w:rFonts w:ascii="Times New Roman" w:hAnsi="Times New Roman"/>
          <w:bCs/>
          <w:i/>
          <w:sz w:val="24"/>
          <w:szCs w:val="24"/>
        </w:rPr>
        <w:t>OutFile.txt</w:t>
      </w:r>
      <w:r w:rsidRPr="00DE2F83">
        <w:rPr>
          <w:rFonts w:ascii="Times New Roman" w:hAnsi="Times New Roman"/>
          <w:bCs/>
          <w:sz w:val="24"/>
          <w:szCs w:val="24"/>
        </w:rPr>
        <w:t>) contents.</w:t>
      </w:r>
    </w:p>
    <w:p w14:paraId="117A151E"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Change the input filename to a file that does not exist.</w:t>
      </w:r>
    </w:p>
    <w:p w14:paraId="1388CD62" w14:textId="77777777" w:rsidR="00C31016" w:rsidRPr="00DE2F83" w:rsidRDefault="00C31016" w:rsidP="00C31016">
      <w:pPr>
        <w:pStyle w:val="ListParagraph"/>
        <w:numPr>
          <w:ilvl w:val="0"/>
          <w:numId w:val="11"/>
        </w:numPr>
        <w:rPr>
          <w:rFonts w:ascii="Times New Roman" w:hAnsi="Times New Roman"/>
          <w:bCs/>
          <w:sz w:val="24"/>
          <w:szCs w:val="24"/>
        </w:rPr>
      </w:pPr>
      <w:r w:rsidRPr="00DE2F83">
        <w:rPr>
          <w:rFonts w:ascii="Times New Roman" w:hAnsi="Times New Roman"/>
          <w:bCs/>
          <w:sz w:val="24"/>
          <w:szCs w:val="24"/>
        </w:rPr>
        <w:t>Run the application.</w:t>
      </w:r>
    </w:p>
    <w:p w14:paraId="4EEF4BFF" w14:textId="33F77B20" w:rsidR="00C31016" w:rsidRPr="005C78B2" w:rsidRDefault="00C31016" w:rsidP="0052790D">
      <w:pPr>
        <w:pStyle w:val="ListParagraph"/>
        <w:numPr>
          <w:ilvl w:val="0"/>
          <w:numId w:val="11"/>
        </w:numPr>
        <w:rPr>
          <w:bCs/>
          <w:szCs w:val="24"/>
        </w:rPr>
      </w:pPr>
      <w:r w:rsidRPr="005C78B2">
        <w:rPr>
          <w:rFonts w:ascii="Times New Roman" w:hAnsi="Times New Roman"/>
          <w:bCs/>
          <w:sz w:val="24"/>
          <w:szCs w:val="24"/>
        </w:rPr>
        <w:t>Take a screenshot of the final console output that includes the exception stack trace and error message.</w:t>
      </w:r>
    </w:p>
    <w:p w14:paraId="4A8FCA47" w14:textId="77777777" w:rsidR="00191157" w:rsidRDefault="00191157" w:rsidP="00C31016">
      <w:pPr>
        <w:rPr>
          <w:bCs/>
          <w:szCs w:val="24"/>
          <w:u w:val="single"/>
        </w:rPr>
      </w:pPr>
    </w:p>
    <w:p w14:paraId="4D434C41" w14:textId="6ECD06EE" w:rsidR="00C31016" w:rsidRPr="000D009A" w:rsidRDefault="00C31016" w:rsidP="00C31016">
      <w:pPr>
        <w:rPr>
          <w:bCs/>
          <w:szCs w:val="24"/>
        </w:rPr>
      </w:pPr>
      <w:r>
        <w:rPr>
          <w:bCs/>
          <w:szCs w:val="24"/>
          <w:u w:val="single"/>
        </w:rPr>
        <w:lastRenderedPageBreak/>
        <w:t xml:space="preserve">Part </w:t>
      </w:r>
      <w:r w:rsidR="005C78B2">
        <w:rPr>
          <w:bCs/>
          <w:szCs w:val="24"/>
          <w:u w:val="single"/>
        </w:rPr>
        <w:t>1b</w:t>
      </w:r>
      <w:r>
        <w:rPr>
          <w:bCs/>
          <w:szCs w:val="24"/>
          <w:u w:val="single"/>
        </w:rPr>
        <w:t>:</w:t>
      </w:r>
    </w:p>
    <w:p w14:paraId="4A4452FB" w14:textId="77777777" w:rsidR="00BA0F5F" w:rsidRPr="00BA0F5F" w:rsidRDefault="00BA0F5F" w:rsidP="00C31016">
      <w:pPr>
        <w:pStyle w:val="ListParagraph"/>
        <w:numPr>
          <w:ilvl w:val="0"/>
          <w:numId w:val="42"/>
        </w:numPr>
        <w:rPr>
          <w:rFonts w:ascii="Times New Roman" w:hAnsi="Times New Roman"/>
          <w:bCs/>
          <w:sz w:val="24"/>
          <w:szCs w:val="24"/>
        </w:rPr>
      </w:pPr>
      <w:r w:rsidRPr="00DE2F83">
        <w:rPr>
          <w:rFonts w:ascii="Times New Roman" w:hAnsi="Times New Roman"/>
          <w:bCs/>
          <w:sz w:val="24"/>
          <w:szCs w:val="24"/>
        </w:rPr>
        <w:t xml:space="preserve">Create a new project named </w:t>
      </w:r>
      <w:r>
        <w:rPr>
          <w:rFonts w:ascii="Times New Roman" w:hAnsi="Times New Roman"/>
          <w:bCs/>
          <w:i/>
          <w:sz w:val="24"/>
          <w:szCs w:val="24"/>
        </w:rPr>
        <w:t>topic4-1b.</w:t>
      </w:r>
    </w:p>
    <w:p w14:paraId="29D1498F" w14:textId="5C522E94" w:rsidR="00C31016" w:rsidRPr="00FE2C91" w:rsidRDefault="00BA0F5F" w:rsidP="00C31016">
      <w:pPr>
        <w:pStyle w:val="ListParagraph"/>
        <w:numPr>
          <w:ilvl w:val="0"/>
          <w:numId w:val="42"/>
        </w:numPr>
        <w:rPr>
          <w:rFonts w:ascii="Times New Roman" w:hAnsi="Times New Roman"/>
          <w:bCs/>
          <w:sz w:val="24"/>
          <w:szCs w:val="24"/>
        </w:rPr>
      </w:pPr>
      <w:r>
        <w:rPr>
          <w:rFonts w:ascii="Times New Roman" w:hAnsi="Times New Roman"/>
          <w:bCs/>
          <w:sz w:val="24"/>
          <w:szCs w:val="24"/>
        </w:rPr>
        <w:t>Copy all the</w:t>
      </w:r>
      <w:r w:rsidR="00C31016" w:rsidRPr="00FE2C91">
        <w:rPr>
          <w:rFonts w:ascii="Times New Roman" w:hAnsi="Times New Roman"/>
          <w:bCs/>
          <w:sz w:val="24"/>
          <w:szCs w:val="24"/>
        </w:rPr>
        <w:t xml:space="preserve"> code from</w:t>
      </w:r>
      <w:r w:rsidR="00030007">
        <w:rPr>
          <w:rFonts w:ascii="Times New Roman" w:hAnsi="Times New Roman"/>
          <w:bCs/>
          <w:i/>
          <w:sz w:val="24"/>
          <w:szCs w:val="24"/>
        </w:rPr>
        <w:t xml:space="preserve"> </w:t>
      </w:r>
      <w:r w:rsidR="00030007">
        <w:rPr>
          <w:rFonts w:ascii="Times New Roman" w:hAnsi="Times New Roman"/>
          <w:bCs/>
          <w:iCs/>
          <w:sz w:val="24"/>
          <w:szCs w:val="24"/>
        </w:rPr>
        <w:t>Part 1a</w:t>
      </w:r>
      <w:r>
        <w:rPr>
          <w:rFonts w:ascii="Times New Roman" w:hAnsi="Times New Roman"/>
          <w:bCs/>
          <w:iCs/>
          <w:sz w:val="24"/>
          <w:szCs w:val="24"/>
        </w:rPr>
        <w:t xml:space="preserve"> into this new project</w:t>
      </w:r>
      <w:r w:rsidR="00C31016" w:rsidRPr="00FE2C91">
        <w:rPr>
          <w:rFonts w:ascii="Times New Roman" w:hAnsi="Times New Roman"/>
          <w:bCs/>
          <w:sz w:val="24"/>
          <w:szCs w:val="24"/>
        </w:rPr>
        <w:t>.</w:t>
      </w:r>
    </w:p>
    <w:p w14:paraId="5CFFB4A9" w14:textId="5AB0DC81" w:rsidR="00C31016" w:rsidRDefault="00C31016" w:rsidP="00C31016">
      <w:pPr>
        <w:pStyle w:val="ListParagraph"/>
        <w:numPr>
          <w:ilvl w:val="0"/>
          <w:numId w:val="42"/>
        </w:numPr>
        <w:rPr>
          <w:rFonts w:ascii="Times New Roman" w:hAnsi="Times New Roman"/>
          <w:bCs/>
          <w:sz w:val="24"/>
          <w:szCs w:val="24"/>
        </w:rPr>
      </w:pPr>
      <w:r w:rsidRPr="00FE2C91">
        <w:rPr>
          <w:rFonts w:ascii="Times New Roman" w:hAnsi="Times New Roman"/>
          <w:bCs/>
          <w:sz w:val="24"/>
          <w:szCs w:val="24"/>
        </w:rPr>
        <w:t xml:space="preserve">Update the application to use a </w:t>
      </w:r>
      <w:proofErr w:type="spellStart"/>
      <w:r w:rsidRPr="00CF4C75">
        <w:rPr>
          <w:rFonts w:ascii="Times New Roman" w:hAnsi="Times New Roman"/>
          <w:bCs/>
          <w:i/>
          <w:iCs/>
          <w:sz w:val="24"/>
          <w:szCs w:val="24"/>
        </w:rPr>
        <w:t>BufferedReader</w:t>
      </w:r>
      <w:proofErr w:type="spellEnd"/>
      <w:r w:rsidRPr="00FE2C91">
        <w:rPr>
          <w:rFonts w:ascii="Times New Roman" w:hAnsi="Times New Roman"/>
          <w:bCs/>
          <w:sz w:val="24"/>
          <w:szCs w:val="24"/>
        </w:rPr>
        <w:t xml:space="preserve"> and </w:t>
      </w:r>
      <w:proofErr w:type="spellStart"/>
      <w:r w:rsidRPr="00CF4C75">
        <w:rPr>
          <w:rFonts w:ascii="Times New Roman" w:hAnsi="Times New Roman"/>
          <w:bCs/>
          <w:i/>
          <w:iCs/>
          <w:sz w:val="24"/>
          <w:szCs w:val="24"/>
        </w:rPr>
        <w:t>BufferedWriter</w:t>
      </w:r>
      <w:proofErr w:type="spellEnd"/>
      <w:r w:rsidRPr="00FE2C91">
        <w:rPr>
          <w:rFonts w:ascii="Times New Roman" w:hAnsi="Times New Roman"/>
          <w:bCs/>
          <w:sz w:val="24"/>
          <w:szCs w:val="24"/>
        </w:rPr>
        <w:t xml:space="preserve"> (using the </w:t>
      </w:r>
      <w:proofErr w:type="spellStart"/>
      <w:r w:rsidRPr="00CF4C75">
        <w:rPr>
          <w:rFonts w:ascii="Times New Roman" w:hAnsi="Times New Roman"/>
          <w:bCs/>
          <w:i/>
          <w:iCs/>
          <w:sz w:val="24"/>
          <w:szCs w:val="24"/>
        </w:rPr>
        <w:t>BufferedReader</w:t>
      </w:r>
      <w:proofErr w:type="spellEnd"/>
      <w:r w:rsidRPr="00FE2C91">
        <w:rPr>
          <w:rFonts w:ascii="Times New Roman" w:hAnsi="Times New Roman"/>
          <w:bCs/>
          <w:sz w:val="24"/>
          <w:szCs w:val="24"/>
        </w:rPr>
        <w:t xml:space="preserve"> and </w:t>
      </w:r>
      <w:proofErr w:type="spellStart"/>
      <w:r w:rsidRPr="00CF4C75">
        <w:rPr>
          <w:rFonts w:ascii="Times New Roman" w:hAnsi="Times New Roman"/>
          <w:bCs/>
          <w:i/>
          <w:iCs/>
          <w:sz w:val="24"/>
          <w:szCs w:val="24"/>
        </w:rPr>
        <w:t>BufferedWriter</w:t>
      </w:r>
      <w:proofErr w:type="spellEnd"/>
      <w:r w:rsidRPr="00FE2C91">
        <w:rPr>
          <w:rFonts w:ascii="Times New Roman" w:hAnsi="Times New Roman"/>
          <w:bCs/>
          <w:sz w:val="24"/>
          <w:szCs w:val="24"/>
        </w:rPr>
        <w:t xml:space="preserve"> constructors that take a </w:t>
      </w:r>
      <w:proofErr w:type="spellStart"/>
      <w:r w:rsidRPr="00CF4C75">
        <w:rPr>
          <w:rFonts w:ascii="Times New Roman" w:hAnsi="Times New Roman"/>
          <w:bCs/>
          <w:i/>
          <w:iCs/>
          <w:sz w:val="24"/>
          <w:szCs w:val="24"/>
        </w:rPr>
        <w:t>FileReader</w:t>
      </w:r>
      <w:proofErr w:type="spellEnd"/>
      <w:r w:rsidRPr="00FE2C91">
        <w:rPr>
          <w:rFonts w:ascii="Times New Roman" w:hAnsi="Times New Roman"/>
          <w:bCs/>
          <w:sz w:val="24"/>
          <w:szCs w:val="24"/>
        </w:rPr>
        <w:t xml:space="preserve"> and </w:t>
      </w:r>
      <w:proofErr w:type="spellStart"/>
      <w:r w:rsidRPr="00CF4C75">
        <w:rPr>
          <w:rFonts w:ascii="Times New Roman" w:hAnsi="Times New Roman"/>
          <w:bCs/>
          <w:i/>
          <w:iCs/>
          <w:sz w:val="24"/>
          <w:szCs w:val="24"/>
        </w:rPr>
        <w:t>FileWriter</w:t>
      </w:r>
      <w:proofErr w:type="spellEnd"/>
      <w:r w:rsidRPr="00FE2C91">
        <w:rPr>
          <w:rFonts w:ascii="Times New Roman" w:hAnsi="Times New Roman"/>
          <w:bCs/>
          <w:sz w:val="24"/>
          <w:szCs w:val="24"/>
        </w:rPr>
        <w:t>).</w:t>
      </w:r>
    </w:p>
    <w:p w14:paraId="4E082AA9" w14:textId="3F3A8004" w:rsidR="00FF2E6D" w:rsidRDefault="00FF2E6D" w:rsidP="00FF2E6D">
      <w:pPr>
        <w:pStyle w:val="ListParagraph"/>
        <w:jc w:val="center"/>
        <w:rPr>
          <w:rFonts w:ascii="Times New Roman" w:hAnsi="Times New Roman"/>
          <w:bCs/>
          <w:sz w:val="24"/>
          <w:szCs w:val="24"/>
        </w:rPr>
      </w:pPr>
      <w:r>
        <w:rPr>
          <w:noProof/>
        </w:rPr>
        <w:drawing>
          <wp:inline distT="0" distB="0" distL="0" distR="0" wp14:anchorId="318AA291" wp14:editId="1570B816">
            <wp:extent cx="3276095" cy="492711"/>
            <wp:effectExtent l="0" t="0" r="635" b="3175"/>
            <wp:docPr id="1252362920" name="Picture 6"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276095" cy="492711"/>
                    </a:xfrm>
                    <a:prstGeom prst="rect">
                      <a:avLst/>
                    </a:prstGeom>
                  </pic:spPr>
                </pic:pic>
              </a:graphicData>
            </a:graphic>
          </wp:inline>
        </w:drawing>
      </w:r>
    </w:p>
    <w:p w14:paraId="424DE43B" w14:textId="521DEBD2" w:rsidR="00FF2E6D" w:rsidRPr="00FE2C91" w:rsidRDefault="00FF2E6D" w:rsidP="00FF2E6D">
      <w:pPr>
        <w:pStyle w:val="ListParagraph"/>
        <w:jc w:val="center"/>
        <w:rPr>
          <w:rFonts w:ascii="Times New Roman" w:hAnsi="Times New Roman"/>
          <w:bCs/>
          <w:sz w:val="24"/>
          <w:szCs w:val="24"/>
        </w:rPr>
      </w:pPr>
      <w:r>
        <w:rPr>
          <w:noProof/>
        </w:rPr>
        <w:drawing>
          <wp:inline distT="0" distB="0" distL="0" distR="0" wp14:anchorId="60ECAA3C" wp14:editId="6A85A515">
            <wp:extent cx="3802935" cy="1241236"/>
            <wp:effectExtent l="0" t="0" r="0" b="3810"/>
            <wp:docPr id="61943504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802935" cy="1241236"/>
                    </a:xfrm>
                    <a:prstGeom prst="rect">
                      <a:avLst/>
                    </a:prstGeom>
                  </pic:spPr>
                </pic:pic>
              </a:graphicData>
            </a:graphic>
          </wp:inline>
        </w:drawing>
      </w:r>
    </w:p>
    <w:p w14:paraId="58C29CB2" w14:textId="77777777" w:rsidR="00C31016" w:rsidRPr="00FE2C91" w:rsidRDefault="00C31016" w:rsidP="00C31016">
      <w:pPr>
        <w:pStyle w:val="ListParagraph"/>
        <w:numPr>
          <w:ilvl w:val="0"/>
          <w:numId w:val="42"/>
        </w:numPr>
        <w:rPr>
          <w:rFonts w:ascii="Times New Roman" w:hAnsi="Times New Roman"/>
          <w:bCs/>
          <w:sz w:val="24"/>
          <w:szCs w:val="24"/>
        </w:rPr>
      </w:pPr>
      <w:r w:rsidRPr="00FE2C91">
        <w:rPr>
          <w:rFonts w:ascii="Times New Roman" w:hAnsi="Times New Roman"/>
          <w:bCs/>
          <w:sz w:val="24"/>
          <w:szCs w:val="24"/>
        </w:rPr>
        <w:t>Run the application (refresh the project by right clicking on the project and selecting the Refresh menu option).</w:t>
      </w:r>
    </w:p>
    <w:p w14:paraId="3D0248AF" w14:textId="383B542A" w:rsidR="00C31016" w:rsidRPr="00FE2C91" w:rsidRDefault="00C31016" w:rsidP="00C31016">
      <w:pPr>
        <w:pStyle w:val="ListParagraph"/>
        <w:numPr>
          <w:ilvl w:val="0"/>
          <w:numId w:val="42"/>
        </w:numPr>
        <w:rPr>
          <w:rFonts w:ascii="Times New Roman" w:hAnsi="Times New Roman"/>
          <w:bCs/>
          <w:sz w:val="24"/>
          <w:szCs w:val="24"/>
        </w:rPr>
      </w:pPr>
      <w:r w:rsidRPr="00FE2C91">
        <w:rPr>
          <w:rFonts w:ascii="Times New Roman" w:hAnsi="Times New Roman"/>
          <w:bCs/>
          <w:sz w:val="24"/>
          <w:szCs w:val="24"/>
        </w:rPr>
        <w:t>Take a screenshot of the final console output and the resulting output file (</w:t>
      </w:r>
      <w:r w:rsidRPr="002D44ED">
        <w:rPr>
          <w:rFonts w:ascii="Times New Roman" w:hAnsi="Times New Roman"/>
          <w:bCs/>
          <w:i/>
          <w:sz w:val="24"/>
          <w:szCs w:val="24"/>
        </w:rPr>
        <w:t>OutFile.txt</w:t>
      </w:r>
      <w:r w:rsidRPr="00FE2C91">
        <w:rPr>
          <w:rFonts w:ascii="Times New Roman" w:hAnsi="Times New Roman"/>
          <w:bCs/>
          <w:sz w:val="24"/>
          <w:szCs w:val="24"/>
        </w:rPr>
        <w:t>) contents.</w:t>
      </w:r>
    </w:p>
    <w:p w14:paraId="1080E0CC" w14:textId="19C3CF99" w:rsidR="00C31016" w:rsidRPr="000D009A" w:rsidRDefault="00C31016" w:rsidP="00C31016">
      <w:pPr>
        <w:rPr>
          <w:bCs/>
          <w:szCs w:val="24"/>
        </w:rPr>
      </w:pPr>
      <w:r>
        <w:rPr>
          <w:bCs/>
          <w:szCs w:val="24"/>
          <w:u w:val="single"/>
        </w:rPr>
        <w:t xml:space="preserve">Part </w:t>
      </w:r>
      <w:r w:rsidR="00837511">
        <w:rPr>
          <w:bCs/>
          <w:szCs w:val="24"/>
          <w:u w:val="single"/>
        </w:rPr>
        <w:t>1c</w:t>
      </w:r>
      <w:r>
        <w:rPr>
          <w:bCs/>
          <w:szCs w:val="24"/>
          <w:u w:val="single"/>
        </w:rPr>
        <w:t>:</w:t>
      </w:r>
    </w:p>
    <w:p w14:paraId="4684068F" w14:textId="2BA2546E" w:rsidR="00615A89" w:rsidRPr="00BA0F5F" w:rsidRDefault="00615A89" w:rsidP="00615A89">
      <w:pPr>
        <w:pStyle w:val="ListParagraph"/>
        <w:numPr>
          <w:ilvl w:val="0"/>
          <w:numId w:val="45"/>
        </w:numPr>
        <w:rPr>
          <w:rFonts w:ascii="Times New Roman" w:hAnsi="Times New Roman"/>
          <w:bCs/>
          <w:sz w:val="24"/>
          <w:szCs w:val="24"/>
        </w:rPr>
      </w:pPr>
      <w:r w:rsidRPr="00DE2F83">
        <w:rPr>
          <w:rFonts w:ascii="Times New Roman" w:hAnsi="Times New Roman"/>
          <w:bCs/>
          <w:sz w:val="24"/>
          <w:szCs w:val="24"/>
        </w:rPr>
        <w:t xml:space="preserve">Create a new project named </w:t>
      </w:r>
      <w:r>
        <w:rPr>
          <w:rFonts w:ascii="Times New Roman" w:hAnsi="Times New Roman"/>
          <w:bCs/>
          <w:i/>
          <w:sz w:val="24"/>
          <w:szCs w:val="24"/>
        </w:rPr>
        <w:t>topic4-1c.</w:t>
      </w:r>
    </w:p>
    <w:p w14:paraId="3B3CBC24" w14:textId="141D73D7" w:rsidR="00C31016" w:rsidRPr="00D46E33" w:rsidRDefault="00615A89" w:rsidP="00615A89">
      <w:pPr>
        <w:pStyle w:val="ListParagraph"/>
        <w:numPr>
          <w:ilvl w:val="1"/>
          <w:numId w:val="45"/>
        </w:numPr>
        <w:ind w:left="720"/>
        <w:rPr>
          <w:rFonts w:ascii="Times New Roman" w:hAnsi="Times New Roman"/>
          <w:bCs/>
          <w:sz w:val="24"/>
          <w:szCs w:val="24"/>
        </w:rPr>
      </w:pPr>
      <w:r>
        <w:rPr>
          <w:rFonts w:ascii="Times New Roman" w:hAnsi="Times New Roman"/>
          <w:bCs/>
          <w:sz w:val="24"/>
          <w:szCs w:val="24"/>
        </w:rPr>
        <w:t>Copy all the</w:t>
      </w:r>
      <w:r w:rsidRPr="00FE2C91">
        <w:rPr>
          <w:rFonts w:ascii="Times New Roman" w:hAnsi="Times New Roman"/>
          <w:bCs/>
          <w:sz w:val="24"/>
          <w:szCs w:val="24"/>
        </w:rPr>
        <w:t xml:space="preserve"> code from</w:t>
      </w:r>
      <w:r>
        <w:rPr>
          <w:rFonts w:ascii="Times New Roman" w:hAnsi="Times New Roman"/>
          <w:bCs/>
          <w:i/>
          <w:sz w:val="24"/>
          <w:szCs w:val="24"/>
        </w:rPr>
        <w:t xml:space="preserve"> </w:t>
      </w:r>
      <w:r>
        <w:rPr>
          <w:rFonts w:ascii="Times New Roman" w:hAnsi="Times New Roman"/>
          <w:bCs/>
          <w:iCs/>
          <w:sz w:val="24"/>
          <w:szCs w:val="24"/>
        </w:rPr>
        <w:t>Part 1b into this new project</w:t>
      </w:r>
      <w:r w:rsidR="00C31016" w:rsidRPr="00D46E33">
        <w:rPr>
          <w:rFonts w:ascii="Times New Roman" w:hAnsi="Times New Roman"/>
          <w:bCs/>
          <w:sz w:val="24"/>
          <w:szCs w:val="24"/>
        </w:rPr>
        <w:t>.</w:t>
      </w:r>
    </w:p>
    <w:p w14:paraId="240A763D" w14:textId="663F17A8" w:rsidR="00C31016" w:rsidRPr="00D46E33" w:rsidRDefault="00C31016" w:rsidP="00615A89">
      <w:pPr>
        <w:pStyle w:val="ListParagraph"/>
        <w:numPr>
          <w:ilvl w:val="1"/>
          <w:numId w:val="45"/>
        </w:numPr>
        <w:ind w:left="720"/>
        <w:rPr>
          <w:rFonts w:ascii="Times New Roman" w:hAnsi="Times New Roman"/>
          <w:bCs/>
          <w:sz w:val="24"/>
          <w:szCs w:val="24"/>
        </w:rPr>
      </w:pPr>
      <w:r w:rsidRPr="00D46E33">
        <w:rPr>
          <w:rFonts w:ascii="Times New Roman" w:hAnsi="Times New Roman"/>
          <w:bCs/>
          <w:sz w:val="24"/>
          <w:szCs w:val="24"/>
        </w:rPr>
        <w:t>Change the read and write logic to the follow</w:t>
      </w:r>
      <w:r w:rsidR="000B4A84">
        <w:rPr>
          <w:rFonts w:ascii="Times New Roman" w:hAnsi="Times New Roman"/>
          <w:bCs/>
          <w:sz w:val="24"/>
          <w:szCs w:val="24"/>
        </w:rPr>
        <w:t>i</w:t>
      </w:r>
      <w:r w:rsidRPr="00D46E33">
        <w:rPr>
          <w:rFonts w:ascii="Times New Roman" w:hAnsi="Times New Roman"/>
          <w:bCs/>
          <w:sz w:val="24"/>
          <w:szCs w:val="24"/>
        </w:rPr>
        <w:t>ng:</w:t>
      </w:r>
    </w:p>
    <w:p w14:paraId="4066CEBD" w14:textId="77777777" w:rsidR="00C31016" w:rsidRPr="00D46E33" w:rsidRDefault="00C31016" w:rsidP="00C31016">
      <w:pPr>
        <w:pStyle w:val="ListParagraph"/>
        <w:numPr>
          <w:ilvl w:val="1"/>
          <w:numId w:val="43"/>
        </w:numPr>
        <w:rPr>
          <w:rFonts w:ascii="Times New Roman" w:hAnsi="Times New Roman"/>
          <w:bCs/>
          <w:sz w:val="24"/>
          <w:szCs w:val="24"/>
        </w:rPr>
      </w:pPr>
      <w:r w:rsidRPr="00D46E33">
        <w:rPr>
          <w:rFonts w:ascii="Times New Roman" w:hAnsi="Times New Roman"/>
          <w:bCs/>
          <w:sz w:val="24"/>
          <w:szCs w:val="24"/>
        </w:rPr>
        <w:t xml:space="preserve">Read a line from the file using </w:t>
      </w:r>
      <w:r>
        <w:rPr>
          <w:rFonts w:ascii="Times New Roman" w:hAnsi="Times New Roman"/>
          <w:bCs/>
          <w:sz w:val="24"/>
          <w:szCs w:val="24"/>
        </w:rPr>
        <w:t xml:space="preserve">the </w:t>
      </w:r>
      <w:proofErr w:type="spellStart"/>
      <w:proofErr w:type="gramStart"/>
      <w:r w:rsidRPr="000B4A84">
        <w:rPr>
          <w:rFonts w:ascii="Times New Roman" w:hAnsi="Times New Roman"/>
          <w:bCs/>
          <w:i/>
          <w:iCs/>
          <w:sz w:val="24"/>
          <w:szCs w:val="24"/>
        </w:rPr>
        <w:t>readLine</w:t>
      </w:r>
      <w:proofErr w:type="spellEnd"/>
      <w:r w:rsidRPr="00D46E33">
        <w:rPr>
          <w:rFonts w:ascii="Times New Roman" w:hAnsi="Times New Roman"/>
          <w:bCs/>
          <w:sz w:val="24"/>
          <w:szCs w:val="24"/>
        </w:rPr>
        <w:t>(</w:t>
      </w:r>
      <w:proofErr w:type="gramEnd"/>
      <w:r w:rsidRPr="00D46E33">
        <w:rPr>
          <w:rFonts w:ascii="Times New Roman" w:hAnsi="Times New Roman"/>
          <w:bCs/>
          <w:sz w:val="24"/>
          <w:szCs w:val="24"/>
        </w:rPr>
        <w:t>)</w:t>
      </w:r>
      <w:r>
        <w:rPr>
          <w:rFonts w:ascii="Times New Roman" w:hAnsi="Times New Roman"/>
          <w:bCs/>
          <w:sz w:val="24"/>
          <w:szCs w:val="24"/>
        </w:rPr>
        <w:t xml:space="preserve"> method</w:t>
      </w:r>
      <w:r w:rsidRPr="00D46E33">
        <w:rPr>
          <w:rFonts w:ascii="Times New Roman" w:hAnsi="Times New Roman"/>
          <w:bCs/>
          <w:sz w:val="24"/>
          <w:szCs w:val="24"/>
        </w:rPr>
        <w:t>.</w:t>
      </w:r>
    </w:p>
    <w:p w14:paraId="4315F490" w14:textId="77777777" w:rsidR="00C31016" w:rsidRPr="00D46E33" w:rsidRDefault="00C31016" w:rsidP="00C31016">
      <w:pPr>
        <w:pStyle w:val="ListParagraph"/>
        <w:numPr>
          <w:ilvl w:val="1"/>
          <w:numId w:val="43"/>
        </w:numPr>
        <w:rPr>
          <w:rFonts w:ascii="Times New Roman" w:hAnsi="Times New Roman"/>
          <w:bCs/>
          <w:sz w:val="24"/>
          <w:szCs w:val="24"/>
        </w:rPr>
      </w:pPr>
      <w:r w:rsidRPr="00D46E33">
        <w:rPr>
          <w:rFonts w:ascii="Times New Roman" w:hAnsi="Times New Roman"/>
          <w:bCs/>
          <w:sz w:val="24"/>
          <w:szCs w:val="24"/>
        </w:rPr>
        <w:t xml:space="preserve">Use the String </w:t>
      </w:r>
      <w:proofErr w:type="gramStart"/>
      <w:r w:rsidRPr="000B4A84">
        <w:rPr>
          <w:rFonts w:ascii="Times New Roman" w:hAnsi="Times New Roman"/>
          <w:bCs/>
          <w:i/>
          <w:iCs/>
          <w:sz w:val="24"/>
          <w:szCs w:val="24"/>
        </w:rPr>
        <w:t>split</w:t>
      </w:r>
      <w:r>
        <w:rPr>
          <w:rFonts w:ascii="Times New Roman" w:hAnsi="Times New Roman"/>
          <w:bCs/>
          <w:sz w:val="24"/>
          <w:szCs w:val="24"/>
        </w:rPr>
        <w:t>(</w:t>
      </w:r>
      <w:proofErr w:type="gramEnd"/>
      <w:r>
        <w:rPr>
          <w:rFonts w:ascii="Times New Roman" w:hAnsi="Times New Roman"/>
          <w:bCs/>
          <w:sz w:val="24"/>
          <w:szCs w:val="24"/>
        </w:rPr>
        <w:t>) method with a regex delimiter of a pipe (“</w:t>
      </w:r>
      <w:r w:rsidRPr="00D46E33">
        <w:rPr>
          <w:rFonts w:ascii="Times New Roman" w:hAnsi="Times New Roman"/>
          <w:bCs/>
          <w:sz w:val="24"/>
          <w:szCs w:val="24"/>
        </w:rPr>
        <w:t>\\|</w:t>
      </w:r>
      <w:r>
        <w:rPr>
          <w:rFonts w:ascii="Times New Roman" w:hAnsi="Times New Roman"/>
          <w:bCs/>
          <w:sz w:val="24"/>
          <w:szCs w:val="24"/>
        </w:rPr>
        <w:t>”).</w:t>
      </w:r>
    </w:p>
    <w:p w14:paraId="3C54123A" w14:textId="3836BC50" w:rsidR="00C31016" w:rsidRDefault="00C31016" w:rsidP="00C31016">
      <w:pPr>
        <w:pStyle w:val="ListParagraph"/>
        <w:numPr>
          <w:ilvl w:val="1"/>
          <w:numId w:val="43"/>
        </w:numPr>
        <w:rPr>
          <w:rFonts w:ascii="Times New Roman" w:hAnsi="Times New Roman"/>
          <w:bCs/>
          <w:sz w:val="24"/>
          <w:szCs w:val="24"/>
        </w:rPr>
      </w:pPr>
      <w:r w:rsidRPr="00D46E33">
        <w:rPr>
          <w:rFonts w:ascii="Times New Roman" w:hAnsi="Times New Roman"/>
          <w:bCs/>
          <w:sz w:val="24"/>
          <w:szCs w:val="24"/>
        </w:rPr>
        <w:t xml:space="preserve">Write each of the tokens to the output file </w:t>
      </w:r>
      <w:r w:rsidRPr="00AD3141">
        <w:rPr>
          <w:rFonts w:ascii="Times New Roman" w:hAnsi="Times New Roman"/>
          <w:bCs/>
          <w:i/>
          <w:sz w:val="24"/>
          <w:szCs w:val="24"/>
        </w:rPr>
        <w:t>OutFile.txt</w:t>
      </w:r>
      <w:r w:rsidRPr="00D46E33">
        <w:rPr>
          <w:rFonts w:ascii="Times New Roman" w:hAnsi="Times New Roman"/>
          <w:bCs/>
          <w:sz w:val="24"/>
          <w:szCs w:val="24"/>
        </w:rPr>
        <w:t xml:space="preserve"> using a </w:t>
      </w:r>
      <w:proofErr w:type="spellStart"/>
      <w:r w:rsidRPr="000B4A84">
        <w:rPr>
          <w:rFonts w:ascii="Times New Roman" w:hAnsi="Times New Roman"/>
          <w:bCs/>
          <w:i/>
          <w:iCs/>
          <w:sz w:val="24"/>
          <w:szCs w:val="24"/>
        </w:rPr>
        <w:t>String.format</w:t>
      </w:r>
      <w:proofErr w:type="spellEnd"/>
      <w:r w:rsidRPr="000B4A84">
        <w:rPr>
          <w:rFonts w:ascii="Times New Roman" w:hAnsi="Times New Roman"/>
          <w:bCs/>
          <w:i/>
          <w:iCs/>
          <w:sz w:val="24"/>
          <w:szCs w:val="24"/>
        </w:rPr>
        <w:t>("Name is %s %s of age %s\n")</w:t>
      </w:r>
      <w:r w:rsidR="000B4A84">
        <w:rPr>
          <w:rFonts w:ascii="Times New Roman" w:hAnsi="Times New Roman"/>
          <w:bCs/>
          <w:sz w:val="24"/>
          <w:szCs w:val="24"/>
        </w:rPr>
        <w:t xml:space="preserve"> method</w:t>
      </w:r>
      <w:r w:rsidRPr="00D46E33">
        <w:rPr>
          <w:rFonts w:ascii="Times New Roman" w:hAnsi="Times New Roman"/>
          <w:bCs/>
          <w:sz w:val="24"/>
          <w:szCs w:val="24"/>
        </w:rPr>
        <w:t>.</w:t>
      </w:r>
    </w:p>
    <w:p w14:paraId="0773FB07" w14:textId="5C4CEBD2" w:rsidR="00850BA4" w:rsidRPr="00D46E33" w:rsidRDefault="00850BA4" w:rsidP="00850BA4">
      <w:pPr>
        <w:pStyle w:val="ListParagraph"/>
        <w:ind w:left="1440"/>
        <w:rPr>
          <w:rFonts w:ascii="Times New Roman" w:hAnsi="Times New Roman"/>
          <w:bCs/>
          <w:sz w:val="24"/>
          <w:szCs w:val="24"/>
        </w:rPr>
      </w:pPr>
      <w:r>
        <w:rPr>
          <w:noProof/>
        </w:rPr>
        <w:drawing>
          <wp:inline distT="0" distB="0" distL="0" distR="0" wp14:anchorId="0DFFABA9" wp14:editId="7402B19B">
            <wp:extent cx="4338858" cy="1187623"/>
            <wp:effectExtent l="0" t="0" r="5080" b="6350"/>
            <wp:docPr id="1849936035"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4338858" cy="1187623"/>
                    </a:xfrm>
                    <a:prstGeom prst="rect">
                      <a:avLst/>
                    </a:prstGeom>
                  </pic:spPr>
                </pic:pic>
              </a:graphicData>
            </a:graphic>
          </wp:inline>
        </w:drawing>
      </w:r>
    </w:p>
    <w:p w14:paraId="004C13B7" w14:textId="5CA4E906" w:rsidR="00C31016" w:rsidRDefault="00C31016" w:rsidP="00615A89">
      <w:pPr>
        <w:pStyle w:val="ListParagraph"/>
        <w:numPr>
          <w:ilvl w:val="1"/>
          <w:numId w:val="45"/>
        </w:numPr>
        <w:ind w:left="720"/>
        <w:rPr>
          <w:rFonts w:ascii="Times New Roman" w:hAnsi="Times New Roman"/>
          <w:bCs/>
          <w:sz w:val="24"/>
          <w:szCs w:val="24"/>
        </w:rPr>
      </w:pPr>
      <w:r w:rsidRPr="00D46E33">
        <w:rPr>
          <w:rFonts w:ascii="Times New Roman" w:hAnsi="Times New Roman"/>
          <w:bCs/>
          <w:sz w:val="24"/>
          <w:szCs w:val="24"/>
        </w:rPr>
        <w:t>Run the application (</w:t>
      </w:r>
      <w:ins w:id="2" w:author="Mark Reha" w:date="2020-08-12T09:49:00Z">
        <w:r w:rsidR="00770FF8">
          <w:rPr>
            <w:rFonts w:ascii="Times New Roman" w:hAnsi="Times New Roman"/>
            <w:bCs/>
            <w:sz w:val="24"/>
            <w:szCs w:val="24"/>
          </w:rPr>
          <w:t xml:space="preserve">if there are </w:t>
        </w:r>
      </w:ins>
      <w:commentRangeStart w:id="3"/>
      <w:r w:rsidRPr="00D46E33">
        <w:rPr>
          <w:rFonts w:ascii="Times New Roman" w:hAnsi="Times New Roman"/>
          <w:bCs/>
          <w:sz w:val="24"/>
          <w:szCs w:val="24"/>
        </w:rPr>
        <w:t>errors</w:t>
      </w:r>
      <w:commentRangeEnd w:id="3"/>
      <w:r w:rsidR="00E23259">
        <w:rPr>
          <w:rStyle w:val="CommentReference"/>
          <w:rFonts w:ascii="Times New Roman" w:hAnsi="Times New Roman"/>
        </w:rPr>
        <w:commentReference w:id="3"/>
      </w:r>
      <w:r w:rsidRPr="00D46E33">
        <w:rPr>
          <w:rFonts w:ascii="Times New Roman" w:hAnsi="Times New Roman"/>
          <w:bCs/>
          <w:sz w:val="24"/>
          <w:szCs w:val="24"/>
        </w:rPr>
        <w:t xml:space="preserve"> refresh the project by right clicking on the project and selecting the Refresh menu option).</w:t>
      </w:r>
    </w:p>
    <w:p w14:paraId="019D0264" w14:textId="4D99F050" w:rsidR="00C31016" w:rsidRDefault="00C31016" w:rsidP="00615A89">
      <w:pPr>
        <w:pStyle w:val="ListParagraph"/>
        <w:numPr>
          <w:ilvl w:val="1"/>
          <w:numId w:val="45"/>
        </w:numPr>
        <w:ind w:left="720"/>
        <w:rPr>
          <w:rFonts w:ascii="Times New Roman" w:hAnsi="Times New Roman"/>
          <w:bCs/>
          <w:sz w:val="24"/>
          <w:szCs w:val="24"/>
        </w:rPr>
      </w:pPr>
      <w:r w:rsidRPr="00D46E33">
        <w:rPr>
          <w:rFonts w:ascii="Times New Roman" w:hAnsi="Times New Roman"/>
          <w:bCs/>
          <w:sz w:val="24"/>
          <w:szCs w:val="24"/>
        </w:rPr>
        <w:t>Take a screenshot of the final console output and the resulting output file (</w:t>
      </w:r>
      <w:r w:rsidRPr="002D44ED">
        <w:rPr>
          <w:rFonts w:ascii="Times New Roman" w:hAnsi="Times New Roman"/>
          <w:bCs/>
          <w:i/>
          <w:sz w:val="24"/>
          <w:szCs w:val="24"/>
        </w:rPr>
        <w:t>OutFile.txt</w:t>
      </w:r>
      <w:r w:rsidRPr="00D46E33">
        <w:rPr>
          <w:rFonts w:ascii="Times New Roman" w:hAnsi="Times New Roman"/>
          <w:bCs/>
          <w:sz w:val="24"/>
          <w:szCs w:val="24"/>
        </w:rPr>
        <w:t>) contents.</w:t>
      </w:r>
    </w:p>
    <w:p w14:paraId="3741DA43" w14:textId="1F6F239B" w:rsidR="003C3533" w:rsidRPr="000D009A" w:rsidRDefault="003C3533" w:rsidP="003C3533">
      <w:pPr>
        <w:rPr>
          <w:bCs/>
          <w:szCs w:val="24"/>
        </w:rPr>
      </w:pPr>
      <w:r>
        <w:rPr>
          <w:bCs/>
          <w:szCs w:val="24"/>
          <w:u w:val="single"/>
        </w:rPr>
        <w:lastRenderedPageBreak/>
        <w:t>Part 1d:</w:t>
      </w:r>
    </w:p>
    <w:p w14:paraId="4A717E66" w14:textId="4746C305" w:rsidR="00110CC3" w:rsidRPr="00BA0F5F" w:rsidRDefault="00110CC3" w:rsidP="00110CC3">
      <w:pPr>
        <w:pStyle w:val="ListParagraph"/>
        <w:numPr>
          <w:ilvl w:val="0"/>
          <w:numId w:val="44"/>
        </w:numPr>
        <w:rPr>
          <w:rFonts w:ascii="Times New Roman" w:hAnsi="Times New Roman"/>
          <w:bCs/>
          <w:sz w:val="24"/>
          <w:szCs w:val="24"/>
        </w:rPr>
      </w:pPr>
      <w:r w:rsidRPr="00DE2F83">
        <w:rPr>
          <w:rFonts w:ascii="Times New Roman" w:hAnsi="Times New Roman"/>
          <w:bCs/>
          <w:sz w:val="24"/>
          <w:szCs w:val="24"/>
        </w:rPr>
        <w:t xml:space="preserve">Create a new project named </w:t>
      </w:r>
      <w:r>
        <w:rPr>
          <w:rFonts w:ascii="Times New Roman" w:hAnsi="Times New Roman"/>
          <w:bCs/>
          <w:i/>
          <w:sz w:val="24"/>
          <w:szCs w:val="24"/>
        </w:rPr>
        <w:t>topic4-1d.</w:t>
      </w:r>
    </w:p>
    <w:p w14:paraId="745F1D98" w14:textId="2777B601" w:rsidR="003C3533" w:rsidRPr="00E25436" w:rsidRDefault="00110CC3" w:rsidP="00110CC3">
      <w:pPr>
        <w:pStyle w:val="ListParagraph"/>
        <w:numPr>
          <w:ilvl w:val="0"/>
          <w:numId w:val="44"/>
        </w:numPr>
        <w:rPr>
          <w:rFonts w:ascii="Times New Roman" w:hAnsi="Times New Roman"/>
          <w:bCs/>
          <w:sz w:val="24"/>
          <w:szCs w:val="24"/>
        </w:rPr>
      </w:pPr>
      <w:r>
        <w:rPr>
          <w:rFonts w:ascii="Times New Roman" w:hAnsi="Times New Roman"/>
          <w:bCs/>
          <w:sz w:val="24"/>
          <w:szCs w:val="24"/>
        </w:rPr>
        <w:t>Copy all the</w:t>
      </w:r>
      <w:r w:rsidRPr="00FE2C91">
        <w:rPr>
          <w:rFonts w:ascii="Times New Roman" w:hAnsi="Times New Roman"/>
          <w:bCs/>
          <w:sz w:val="24"/>
          <w:szCs w:val="24"/>
        </w:rPr>
        <w:t xml:space="preserve"> code from</w:t>
      </w:r>
      <w:r>
        <w:rPr>
          <w:rFonts w:ascii="Times New Roman" w:hAnsi="Times New Roman"/>
          <w:bCs/>
          <w:i/>
          <w:sz w:val="24"/>
          <w:szCs w:val="24"/>
        </w:rPr>
        <w:t xml:space="preserve"> </w:t>
      </w:r>
      <w:r>
        <w:rPr>
          <w:rFonts w:ascii="Times New Roman" w:hAnsi="Times New Roman"/>
          <w:bCs/>
          <w:iCs/>
          <w:sz w:val="24"/>
          <w:szCs w:val="24"/>
        </w:rPr>
        <w:t>Part 1c into this new project</w:t>
      </w:r>
      <w:r w:rsidR="003C3533" w:rsidRPr="00E25436">
        <w:rPr>
          <w:rFonts w:ascii="Times New Roman" w:hAnsi="Times New Roman"/>
          <w:bCs/>
          <w:sz w:val="24"/>
          <w:szCs w:val="24"/>
        </w:rPr>
        <w:t>.</w:t>
      </w:r>
    </w:p>
    <w:p w14:paraId="7FFF4793" w14:textId="1246FBC2" w:rsidR="003C3533" w:rsidRPr="00E25436" w:rsidRDefault="003C3533" w:rsidP="003C3533">
      <w:pPr>
        <w:pStyle w:val="ListParagraph"/>
        <w:numPr>
          <w:ilvl w:val="0"/>
          <w:numId w:val="44"/>
        </w:numPr>
        <w:rPr>
          <w:rFonts w:ascii="Times New Roman" w:hAnsi="Times New Roman"/>
          <w:bCs/>
          <w:sz w:val="24"/>
          <w:szCs w:val="24"/>
        </w:rPr>
      </w:pPr>
      <w:r w:rsidRPr="00E25436">
        <w:rPr>
          <w:rFonts w:ascii="Times New Roman" w:hAnsi="Times New Roman"/>
          <w:bCs/>
          <w:sz w:val="24"/>
          <w:szCs w:val="24"/>
        </w:rPr>
        <w:t xml:space="preserve">Remove </w:t>
      </w:r>
      <w:r w:rsidR="00BD6DC3">
        <w:rPr>
          <w:rFonts w:ascii="Times New Roman" w:hAnsi="Times New Roman"/>
          <w:bCs/>
          <w:sz w:val="24"/>
          <w:szCs w:val="24"/>
        </w:rPr>
        <w:t xml:space="preserve">the </w:t>
      </w:r>
      <w:r w:rsidRPr="00E25436">
        <w:rPr>
          <w:rFonts w:ascii="Times New Roman" w:hAnsi="Times New Roman"/>
          <w:bCs/>
          <w:sz w:val="24"/>
          <w:szCs w:val="24"/>
        </w:rPr>
        <w:t xml:space="preserve">exception handling from </w:t>
      </w:r>
      <w:proofErr w:type="spellStart"/>
      <w:proofErr w:type="gramStart"/>
      <w:r w:rsidRPr="00BD2362">
        <w:rPr>
          <w:rFonts w:ascii="Times New Roman" w:hAnsi="Times New Roman"/>
          <w:bCs/>
          <w:i/>
          <w:sz w:val="24"/>
          <w:szCs w:val="24"/>
        </w:rPr>
        <w:t>copyFile</w:t>
      </w:r>
      <w:proofErr w:type="spellEnd"/>
      <w:r w:rsidRPr="00E25436">
        <w:rPr>
          <w:rFonts w:ascii="Times New Roman" w:hAnsi="Times New Roman"/>
          <w:bCs/>
          <w:sz w:val="24"/>
          <w:szCs w:val="24"/>
        </w:rPr>
        <w:t>(</w:t>
      </w:r>
      <w:proofErr w:type="gramEnd"/>
      <w:r w:rsidRPr="00E25436">
        <w:rPr>
          <w:rFonts w:ascii="Times New Roman" w:hAnsi="Times New Roman"/>
          <w:bCs/>
          <w:sz w:val="24"/>
          <w:szCs w:val="24"/>
        </w:rPr>
        <w:t xml:space="preserve">) </w:t>
      </w:r>
      <w:r w:rsidR="008E16C9">
        <w:rPr>
          <w:rFonts w:ascii="Times New Roman" w:hAnsi="Times New Roman"/>
          <w:bCs/>
          <w:sz w:val="24"/>
          <w:szCs w:val="24"/>
        </w:rPr>
        <w:t xml:space="preserve">method </w:t>
      </w:r>
      <w:r w:rsidRPr="00E25436">
        <w:rPr>
          <w:rFonts w:ascii="Times New Roman" w:hAnsi="Times New Roman"/>
          <w:bCs/>
          <w:sz w:val="24"/>
          <w:szCs w:val="24"/>
        </w:rPr>
        <w:t xml:space="preserve">and use the </w:t>
      </w:r>
      <w:r w:rsidRPr="00BD2362">
        <w:rPr>
          <w:rFonts w:ascii="Times New Roman" w:hAnsi="Times New Roman"/>
          <w:bCs/>
          <w:i/>
          <w:sz w:val="24"/>
          <w:szCs w:val="24"/>
        </w:rPr>
        <w:t>throws</w:t>
      </w:r>
      <w:r w:rsidRPr="00E25436">
        <w:rPr>
          <w:rFonts w:ascii="Times New Roman" w:hAnsi="Times New Roman"/>
          <w:bCs/>
          <w:sz w:val="24"/>
          <w:szCs w:val="24"/>
        </w:rPr>
        <w:t xml:space="preserve"> clause in the </w:t>
      </w:r>
      <w:proofErr w:type="spellStart"/>
      <w:r w:rsidRPr="00BD2362">
        <w:rPr>
          <w:rFonts w:ascii="Times New Roman" w:hAnsi="Times New Roman"/>
          <w:bCs/>
          <w:i/>
          <w:sz w:val="24"/>
          <w:szCs w:val="24"/>
        </w:rPr>
        <w:t>copyFile</w:t>
      </w:r>
      <w:proofErr w:type="spellEnd"/>
      <w:r w:rsidRPr="00E25436">
        <w:rPr>
          <w:rFonts w:ascii="Times New Roman" w:hAnsi="Times New Roman"/>
          <w:bCs/>
          <w:sz w:val="24"/>
          <w:szCs w:val="24"/>
        </w:rPr>
        <w:t>() method signature</w:t>
      </w:r>
      <w:r>
        <w:rPr>
          <w:rFonts w:ascii="Times New Roman" w:hAnsi="Times New Roman"/>
          <w:bCs/>
          <w:sz w:val="24"/>
          <w:szCs w:val="24"/>
        </w:rPr>
        <w:t xml:space="preserve"> to throw the </w:t>
      </w:r>
      <w:proofErr w:type="spellStart"/>
      <w:r w:rsidRPr="008E16C9">
        <w:rPr>
          <w:rFonts w:ascii="Times New Roman" w:hAnsi="Times New Roman"/>
          <w:bCs/>
          <w:i/>
          <w:iCs/>
          <w:sz w:val="24"/>
          <w:szCs w:val="24"/>
        </w:rPr>
        <w:t>FileNotFoundException</w:t>
      </w:r>
      <w:proofErr w:type="spellEnd"/>
      <w:r>
        <w:rPr>
          <w:rFonts w:ascii="Times New Roman" w:hAnsi="Times New Roman"/>
          <w:bCs/>
          <w:sz w:val="24"/>
          <w:szCs w:val="24"/>
        </w:rPr>
        <w:t xml:space="preserve"> and the </w:t>
      </w:r>
      <w:proofErr w:type="spellStart"/>
      <w:r w:rsidRPr="008E16C9">
        <w:rPr>
          <w:rFonts w:ascii="Times New Roman" w:hAnsi="Times New Roman"/>
          <w:bCs/>
          <w:i/>
          <w:iCs/>
          <w:sz w:val="24"/>
          <w:szCs w:val="24"/>
        </w:rPr>
        <w:t>IOException</w:t>
      </w:r>
      <w:proofErr w:type="spellEnd"/>
      <w:r w:rsidRPr="00E25436">
        <w:rPr>
          <w:rFonts w:ascii="Times New Roman" w:hAnsi="Times New Roman"/>
          <w:bCs/>
          <w:sz w:val="24"/>
          <w:szCs w:val="24"/>
        </w:rPr>
        <w:t>.</w:t>
      </w:r>
      <w:r w:rsidR="00C91999">
        <w:rPr>
          <w:rFonts w:ascii="Times New Roman" w:hAnsi="Times New Roman"/>
          <w:bCs/>
          <w:sz w:val="24"/>
          <w:szCs w:val="24"/>
        </w:rPr>
        <w:t xml:space="preserve"> Make sure to add the proper cleanup logic to close all the files.</w:t>
      </w:r>
    </w:p>
    <w:p w14:paraId="7F69E03D" w14:textId="0186E63F" w:rsidR="003C3533" w:rsidRDefault="003C3533" w:rsidP="003C3533">
      <w:pPr>
        <w:pStyle w:val="ListParagraph"/>
        <w:numPr>
          <w:ilvl w:val="0"/>
          <w:numId w:val="44"/>
        </w:numPr>
        <w:rPr>
          <w:rFonts w:ascii="Times New Roman" w:hAnsi="Times New Roman"/>
          <w:bCs/>
          <w:sz w:val="24"/>
          <w:szCs w:val="24"/>
        </w:rPr>
      </w:pPr>
      <w:r w:rsidRPr="00E25436">
        <w:rPr>
          <w:rFonts w:ascii="Times New Roman" w:hAnsi="Times New Roman"/>
          <w:bCs/>
          <w:sz w:val="24"/>
          <w:szCs w:val="24"/>
        </w:rPr>
        <w:t xml:space="preserve">Change the method signature of </w:t>
      </w:r>
      <w:proofErr w:type="spellStart"/>
      <w:proofErr w:type="gramStart"/>
      <w:r w:rsidRPr="00BD2362">
        <w:rPr>
          <w:rFonts w:ascii="Times New Roman" w:hAnsi="Times New Roman"/>
          <w:bCs/>
          <w:i/>
          <w:sz w:val="24"/>
          <w:szCs w:val="24"/>
        </w:rPr>
        <w:t>copyFile</w:t>
      </w:r>
      <w:proofErr w:type="spellEnd"/>
      <w:r w:rsidRPr="00E25436">
        <w:rPr>
          <w:rFonts w:ascii="Times New Roman" w:hAnsi="Times New Roman"/>
          <w:bCs/>
          <w:sz w:val="24"/>
          <w:szCs w:val="24"/>
        </w:rPr>
        <w:t>(</w:t>
      </w:r>
      <w:proofErr w:type="gramEnd"/>
      <w:r w:rsidRPr="00E25436">
        <w:rPr>
          <w:rFonts w:ascii="Times New Roman" w:hAnsi="Times New Roman"/>
          <w:bCs/>
          <w:sz w:val="24"/>
          <w:szCs w:val="24"/>
        </w:rPr>
        <w:t>) to return void.</w:t>
      </w:r>
    </w:p>
    <w:p w14:paraId="2F3BA780" w14:textId="30ADEDC8" w:rsidR="001E4923" w:rsidRDefault="001E4923" w:rsidP="001E4923">
      <w:pPr>
        <w:pStyle w:val="ListParagraph"/>
        <w:rPr>
          <w:rFonts w:ascii="Times New Roman" w:hAnsi="Times New Roman"/>
          <w:bCs/>
          <w:sz w:val="24"/>
          <w:szCs w:val="24"/>
        </w:rPr>
      </w:pPr>
      <w:r>
        <w:rPr>
          <w:noProof/>
        </w:rPr>
        <w:drawing>
          <wp:inline distT="0" distB="0" distL="0" distR="0" wp14:anchorId="5A75F462" wp14:editId="22FDA271">
            <wp:extent cx="5943600" cy="173355"/>
            <wp:effectExtent l="0" t="0" r="0" b="4445"/>
            <wp:docPr id="13130870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43600" cy="173355"/>
                    </a:xfrm>
                    <a:prstGeom prst="rect">
                      <a:avLst/>
                    </a:prstGeom>
                  </pic:spPr>
                </pic:pic>
              </a:graphicData>
            </a:graphic>
          </wp:inline>
        </w:drawing>
      </w:r>
    </w:p>
    <w:p w14:paraId="1B87E3B5" w14:textId="25E46FD3" w:rsidR="001577D6" w:rsidRPr="00E25436" w:rsidRDefault="001577D6" w:rsidP="001577D6">
      <w:pPr>
        <w:pStyle w:val="ListParagraph"/>
        <w:jc w:val="center"/>
        <w:rPr>
          <w:rFonts w:ascii="Times New Roman" w:hAnsi="Times New Roman"/>
          <w:bCs/>
          <w:sz w:val="24"/>
          <w:szCs w:val="24"/>
        </w:rPr>
      </w:pPr>
      <w:r>
        <w:rPr>
          <w:noProof/>
        </w:rPr>
        <w:drawing>
          <wp:inline distT="0" distB="0" distL="0" distR="0" wp14:anchorId="47A2AC52" wp14:editId="5783569F">
            <wp:extent cx="1556297" cy="1288916"/>
            <wp:effectExtent l="0" t="0" r="0" b="0"/>
            <wp:docPr id="1276341936"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1556297" cy="1288916"/>
                    </a:xfrm>
                    <a:prstGeom prst="rect">
                      <a:avLst/>
                    </a:prstGeom>
                  </pic:spPr>
                </pic:pic>
              </a:graphicData>
            </a:graphic>
          </wp:inline>
        </w:drawing>
      </w:r>
    </w:p>
    <w:p w14:paraId="1BCC7E85" w14:textId="7D8502D0" w:rsidR="003C3533" w:rsidRDefault="003C3533" w:rsidP="003C3533">
      <w:pPr>
        <w:pStyle w:val="ListParagraph"/>
        <w:numPr>
          <w:ilvl w:val="0"/>
          <w:numId w:val="44"/>
        </w:numPr>
        <w:rPr>
          <w:rFonts w:ascii="Times New Roman" w:hAnsi="Times New Roman"/>
          <w:bCs/>
          <w:sz w:val="24"/>
          <w:szCs w:val="24"/>
        </w:rPr>
      </w:pPr>
      <w:r w:rsidRPr="00E25436">
        <w:rPr>
          <w:rFonts w:ascii="Times New Roman" w:hAnsi="Times New Roman"/>
          <w:bCs/>
          <w:sz w:val="24"/>
          <w:szCs w:val="24"/>
        </w:rPr>
        <w:t>Surround the call to</w:t>
      </w:r>
      <w:r w:rsidR="005263F5">
        <w:rPr>
          <w:rFonts w:ascii="Times New Roman" w:hAnsi="Times New Roman"/>
          <w:bCs/>
          <w:sz w:val="24"/>
          <w:szCs w:val="24"/>
        </w:rPr>
        <w:t xml:space="preserve"> </w:t>
      </w:r>
      <w:r w:rsidR="002F1065">
        <w:rPr>
          <w:rFonts w:ascii="Times New Roman" w:hAnsi="Times New Roman"/>
          <w:bCs/>
          <w:sz w:val="24"/>
          <w:szCs w:val="24"/>
        </w:rPr>
        <w:t>the</w:t>
      </w:r>
      <w:r w:rsidRPr="00E25436">
        <w:rPr>
          <w:rFonts w:ascii="Times New Roman" w:hAnsi="Times New Roman"/>
          <w:bCs/>
          <w:sz w:val="24"/>
          <w:szCs w:val="24"/>
        </w:rPr>
        <w:t xml:space="preserve"> </w:t>
      </w:r>
      <w:proofErr w:type="spellStart"/>
      <w:proofErr w:type="gramStart"/>
      <w:r w:rsidRPr="00BD2362">
        <w:rPr>
          <w:rFonts w:ascii="Times New Roman" w:hAnsi="Times New Roman"/>
          <w:bCs/>
          <w:i/>
          <w:sz w:val="24"/>
          <w:szCs w:val="24"/>
        </w:rPr>
        <w:t>copyFile</w:t>
      </w:r>
      <w:proofErr w:type="spellEnd"/>
      <w:r w:rsidRPr="00E25436">
        <w:rPr>
          <w:rFonts w:ascii="Times New Roman" w:hAnsi="Times New Roman"/>
          <w:bCs/>
          <w:sz w:val="24"/>
          <w:szCs w:val="24"/>
        </w:rPr>
        <w:t>(</w:t>
      </w:r>
      <w:proofErr w:type="gramEnd"/>
      <w:r w:rsidRPr="00E25436">
        <w:rPr>
          <w:rFonts w:ascii="Times New Roman" w:hAnsi="Times New Roman"/>
          <w:bCs/>
          <w:sz w:val="24"/>
          <w:szCs w:val="24"/>
        </w:rPr>
        <w:t xml:space="preserve">) method in </w:t>
      </w:r>
      <w:r>
        <w:rPr>
          <w:rFonts w:ascii="Times New Roman" w:hAnsi="Times New Roman"/>
          <w:bCs/>
          <w:sz w:val="24"/>
          <w:szCs w:val="24"/>
        </w:rPr>
        <w:t xml:space="preserve">the </w:t>
      </w:r>
      <w:r w:rsidRPr="00BD2362">
        <w:rPr>
          <w:rFonts w:ascii="Times New Roman" w:hAnsi="Times New Roman"/>
          <w:bCs/>
          <w:i/>
          <w:sz w:val="24"/>
          <w:szCs w:val="24"/>
        </w:rPr>
        <w:t>main</w:t>
      </w:r>
      <w:r>
        <w:rPr>
          <w:rFonts w:ascii="Times New Roman" w:hAnsi="Times New Roman"/>
          <w:bCs/>
          <w:sz w:val="24"/>
          <w:szCs w:val="24"/>
        </w:rPr>
        <w:t xml:space="preserve">() method </w:t>
      </w:r>
      <w:r w:rsidRPr="00E25436">
        <w:rPr>
          <w:rFonts w:ascii="Times New Roman" w:hAnsi="Times New Roman"/>
          <w:bCs/>
          <w:sz w:val="24"/>
          <w:szCs w:val="24"/>
        </w:rPr>
        <w:t>with the appropriate try catch blocks and with the proper error message display. Remove the error switch statement.</w:t>
      </w:r>
    </w:p>
    <w:p w14:paraId="204EF19A" w14:textId="40884D6E" w:rsidR="003F31CE" w:rsidRPr="00E25436" w:rsidRDefault="003F31CE" w:rsidP="003F31CE">
      <w:pPr>
        <w:pStyle w:val="ListParagraph"/>
        <w:jc w:val="center"/>
        <w:rPr>
          <w:rFonts w:ascii="Times New Roman" w:hAnsi="Times New Roman"/>
          <w:bCs/>
          <w:sz w:val="24"/>
          <w:szCs w:val="24"/>
        </w:rPr>
      </w:pPr>
      <w:r>
        <w:rPr>
          <w:noProof/>
        </w:rPr>
        <w:drawing>
          <wp:inline distT="0" distB="0" distL="0" distR="0" wp14:anchorId="480F4DC0" wp14:editId="5C00E5C2">
            <wp:extent cx="3330596" cy="2129280"/>
            <wp:effectExtent l="0" t="0" r="0" b="4445"/>
            <wp:docPr id="95285345"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3330596" cy="2129280"/>
                    </a:xfrm>
                    <a:prstGeom prst="rect">
                      <a:avLst/>
                    </a:prstGeom>
                  </pic:spPr>
                </pic:pic>
              </a:graphicData>
            </a:graphic>
          </wp:inline>
        </w:drawing>
      </w:r>
    </w:p>
    <w:p w14:paraId="0F1E7F9F" w14:textId="5DD924FF" w:rsidR="003C3533" w:rsidRPr="00E25436" w:rsidRDefault="003C3533" w:rsidP="003C3533">
      <w:pPr>
        <w:pStyle w:val="ListParagraph"/>
        <w:numPr>
          <w:ilvl w:val="0"/>
          <w:numId w:val="44"/>
        </w:numPr>
        <w:rPr>
          <w:rFonts w:ascii="Times New Roman" w:hAnsi="Times New Roman"/>
          <w:bCs/>
          <w:sz w:val="24"/>
          <w:szCs w:val="24"/>
        </w:rPr>
      </w:pPr>
      <w:r w:rsidRPr="00E25436">
        <w:rPr>
          <w:rFonts w:ascii="Times New Roman" w:hAnsi="Times New Roman"/>
          <w:bCs/>
          <w:sz w:val="24"/>
          <w:szCs w:val="24"/>
        </w:rPr>
        <w:t>Run the application (</w:t>
      </w:r>
      <w:ins w:id="4" w:author="Mark Reha" w:date="2020-08-12T09:49:00Z">
        <w:r w:rsidR="00F3749C">
          <w:rPr>
            <w:rFonts w:ascii="Times New Roman" w:hAnsi="Times New Roman"/>
            <w:bCs/>
            <w:sz w:val="24"/>
            <w:szCs w:val="24"/>
          </w:rPr>
          <w:t xml:space="preserve">if there are </w:t>
        </w:r>
      </w:ins>
      <w:commentRangeStart w:id="5"/>
      <w:r w:rsidRPr="00E25436">
        <w:rPr>
          <w:rFonts w:ascii="Times New Roman" w:hAnsi="Times New Roman"/>
          <w:bCs/>
          <w:sz w:val="24"/>
          <w:szCs w:val="24"/>
        </w:rPr>
        <w:t xml:space="preserve">errors refresh </w:t>
      </w:r>
      <w:commentRangeEnd w:id="5"/>
      <w:r w:rsidR="00421793">
        <w:rPr>
          <w:rStyle w:val="CommentReference"/>
          <w:rFonts w:ascii="Times New Roman" w:hAnsi="Times New Roman"/>
        </w:rPr>
        <w:commentReference w:id="5"/>
      </w:r>
      <w:r w:rsidRPr="00E25436">
        <w:rPr>
          <w:rFonts w:ascii="Times New Roman" w:hAnsi="Times New Roman"/>
          <w:bCs/>
          <w:sz w:val="24"/>
          <w:szCs w:val="24"/>
        </w:rPr>
        <w:t>the project by right clicking on the project and selecting the Refresh menu option).</w:t>
      </w:r>
    </w:p>
    <w:p w14:paraId="2012BF4B" w14:textId="6E6D21B3" w:rsidR="003C3533" w:rsidRPr="007F6D31" w:rsidRDefault="003C3533" w:rsidP="003C3533">
      <w:pPr>
        <w:pStyle w:val="ListParagraph"/>
        <w:numPr>
          <w:ilvl w:val="0"/>
          <w:numId w:val="44"/>
        </w:numPr>
        <w:rPr>
          <w:rFonts w:ascii="Times New Roman" w:hAnsi="Times New Roman"/>
          <w:bCs/>
          <w:sz w:val="24"/>
          <w:szCs w:val="24"/>
          <w:u w:val="single"/>
        </w:rPr>
      </w:pPr>
      <w:r w:rsidRPr="00E25436">
        <w:rPr>
          <w:rFonts w:ascii="Times New Roman" w:hAnsi="Times New Roman"/>
          <w:bCs/>
          <w:sz w:val="24"/>
          <w:szCs w:val="24"/>
        </w:rPr>
        <w:t>Take a screenshot of the final console output and the resulting output file (</w:t>
      </w:r>
      <w:r w:rsidRPr="00BD2362">
        <w:rPr>
          <w:rFonts w:ascii="Times New Roman" w:hAnsi="Times New Roman"/>
          <w:bCs/>
          <w:i/>
          <w:sz w:val="24"/>
          <w:szCs w:val="24"/>
        </w:rPr>
        <w:t>OutFile.txt</w:t>
      </w:r>
      <w:r w:rsidRPr="00E25436">
        <w:rPr>
          <w:rFonts w:ascii="Times New Roman" w:hAnsi="Times New Roman"/>
          <w:bCs/>
          <w:sz w:val="24"/>
          <w:szCs w:val="24"/>
        </w:rPr>
        <w:t>) contents.</w:t>
      </w:r>
    </w:p>
    <w:p w14:paraId="6C924C2A" w14:textId="72F530CB" w:rsidR="007F6D31" w:rsidRPr="00E25436" w:rsidRDefault="007F6D31" w:rsidP="003C3533">
      <w:pPr>
        <w:pStyle w:val="ListParagraph"/>
        <w:numPr>
          <w:ilvl w:val="0"/>
          <w:numId w:val="44"/>
        </w:numPr>
        <w:rPr>
          <w:rFonts w:ascii="Times New Roman" w:hAnsi="Times New Roman"/>
          <w:bCs/>
          <w:sz w:val="24"/>
          <w:szCs w:val="24"/>
          <w:u w:val="single"/>
        </w:rPr>
      </w:pPr>
      <w:r>
        <w:rPr>
          <w:rFonts w:ascii="Times New Roman" w:hAnsi="Times New Roman"/>
          <w:bCs/>
          <w:sz w:val="24"/>
          <w:szCs w:val="24"/>
        </w:rPr>
        <w:t>Generate the JavaDoc for all classes</w:t>
      </w:r>
      <w:r w:rsidR="004A272C">
        <w:rPr>
          <w:rFonts w:ascii="Times New Roman" w:hAnsi="Times New Roman"/>
          <w:bCs/>
          <w:sz w:val="24"/>
          <w:szCs w:val="24"/>
        </w:rPr>
        <w:t>.</w:t>
      </w:r>
    </w:p>
    <w:p w14:paraId="2D2FD8FE" w14:textId="52998B05" w:rsidR="00D80D50" w:rsidRDefault="00D80D50" w:rsidP="00FD64C6">
      <w:pPr>
        <w:spacing w:after="0"/>
        <w:rPr>
          <w:bCs/>
          <w:u w:val="single"/>
        </w:rPr>
      </w:pPr>
    </w:p>
    <w:p w14:paraId="6777186E" w14:textId="5EF11717" w:rsidR="00195165" w:rsidRDefault="00195165" w:rsidP="00FD64C6">
      <w:pPr>
        <w:spacing w:after="0"/>
        <w:rPr>
          <w:bCs/>
          <w:u w:val="single"/>
        </w:rPr>
      </w:pPr>
    </w:p>
    <w:p w14:paraId="620FB31B" w14:textId="0F570647" w:rsidR="00195165" w:rsidRDefault="00195165" w:rsidP="00FD64C6">
      <w:pPr>
        <w:spacing w:after="0"/>
        <w:rPr>
          <w:bCs/>
          <w:u w:val="single"/>
        </w:rPr>
      </w:pPr>
    </w:p>
    <w:p w14:paraId="189881C0" w14:textId="77777777" w:rsidR="00195165" w:rsidRDefault="00195165" w:rsidP="00FD64C6">
      <w:pPr>
        <w:spacing w:after="0"/>
        <w:rPr>
          <w:bCs/>
          <w:u w:val="single"/>
        </w:rPr>
      </w:pPr>
    </w:p>
    <w:p w14:paraId="5287CA9D" w14:textId="646C6371" w:rsidR="00FD64C6" w:rsidRPr="0028576C" w:rsidRDefault="00FD64C6" w:rsidP="00FD64C6">
      <w:pPr>
        <w:spacing w:after="0"/>
        <w:rPr>
          <w:bCs/>
          <w:u w:val="single"/>
        </w:rPr>
      </w:pPr>
      <w:r w:rsidRPr="0028576C">
        <w:rPr>
          <w:bCs/>
          <w:u w:val="single"/>
        </w:rPr>
        <w:lastRenderedPageBreak/>
        <w:t>Deliverables</w:t>
      </w:r>
      <w:r w:rsidRPr="0028576C">
        <w:rPr>
          <w:bCs/>
        </w:rPr>
        <w:t>:</w:t>
      </w:r>
    </w:p>
    <w:p w14:paraId="3E74DBD3" w14:textId="3876368A" w:rsidR="00FD64C6" w:rsidRPr="0028576C" w:rsidRDefault="00FD64C6" w:rsidP="00836363">
      <w:pPr>
        <w:pStyle w:val="ListParagraph"/>
        <w:spacing w:after="0"/>
        <w:ind w:left="0"/>
        <w:rPr>
          <w:rFonts w:ascii="Times New Roman" w:hAnsi="Times New Roman"/>
          <w:szCs w:val="24"/>
        </w:rPr>
      </w:pPr>
      <w:r>
        <w:rPr>
          <w:rFonts w:ascii="Times New Roman" w:hAnsi="Times New Roman"/>
          <w:bCs/>
          <w:sz w:val="24"/>
          <w:szCs w:val="24"/>
        </w:rPr>
        <w:t xml:space="preserve">The following need to be submitted as this part of the </w:t>
      </w:r>
      <w:r w:rsidR="007A1DC6">
        <w:rPr>
          <w:rFonts w:ascii="Times New Roman" w:hAnsi="Times New Roman"/>
          <w:bCs/>
          <w:sz w:val="24"/>
          <w:szCs w:val="24"/>
        </w:rPr>
        <w:t>a</w:t>
      </w:r>
      <w:r>
        <w:rPr>
          <w:rFonts w:ascii="Times New Roman" w:hAnsi="Times New Roman"/>
          <w:bCs/>
          <w:sz w:val="24"/>
          <w:szCs w:val="24"/>
        </w:rPr>
        <w:t>ctivity</w:t>
      </w:r>
      <w:r w:rsidRPr="0028576C">
        <w:rPr>
          <w:rFonts w:ascii="Times New Roman" w:hAnsi="Times New Roman"/>
          <w:bCs/>
          <w:sz w:val="24"/>
          <w:szCs w:val="24"/>
        </w:rPr>
        <w:t>:</w:t>
      </w:r>
    </w:p>
    <w:p w14:paraId="4A18AC57" w14:textId="6D790DA6" w:rsidR="00FD64C6" w:rsidRDefault="00670E79" w:rsidP="00C12398">
      <w:pPr>
        <w:pStyle w:val="ListParagraph"/>
        <w:numPr>
          <w:ilvl w:val="0"/>
          <w:numId w:val="37"/>
        </w:numPr>
        <w:spacing w:after="0"/>
        <w:rPr>
          <w:rFonts w:ascii="Times New Roman" w:hAnsi="Times New Roman"/>
          <w:szCs w:val="24"/>
        </w:rPr>
      </w:pPr>
      <w:r>
        <w:rPr>
          <w:rFonts w:ascii="Times New Roman" w:hAnsi="Times New Roman"/>
          <w:bCs/>
          <w:sz w:val="24"/>
          <w:szCs w:val="24"/>
        </w:rPr>
        <w:t>All s</w:t>
      </w:r>
      <w:r w:rsidR="00347DD4">
        <w:rPr>
          <w:rFonts w:ascii="Times New Roman" w:hAnsi="Times New Roman"/>
          <w:bCs/>
          <w:sz w:val="24"/>
          <w:szCs w:val="24"/>
        </w:rPr>
        <w:t xml:space="preserve">creenshots of </w:t>
      </w:r>
      <w:r w:rsidR="00C12398">
        <w:rPr>
          <w:rFonts w:ascii="Times New Roman" w:hAnsi="Times New Roman"/>
          <w:bCs/>
          <w:sz w:val="24"/>
          <w:szCs w:val="24"/>
        </w:rPr>
        <w:t>application</w:t>
      </w:r>
      <w:r w:rsidR="00347DD4">
        <w:rPr>
          <w:rFonts w:ascii="Times New Roman" w:hAnsi="Times New Roman"/>
          <w:bCs/>
          <w:sz w:val="24"/>
          <w:szCs w:val="24"/>
        </w:rPr>
        <w:t xml:space="preserve"> in operation</w:t>
      </w:r>
      <w:r w:rsidR="00FD64C6">
        <w:rPr>
          <w:rFonts w:ascii="Times New Roman" w:hAnsi="Times New Roman"/>
          <w:bCs/>
          <w:sz w:val="24"/>
          <w:szCs w:val="24"/>
        </w:rPr>
        <w:t>.</w:t>
      </w:r>
      <w:r w:rsidR="00FD64C6" w:rsidRPr="0028576C">
        <w:rPr>
          <w:rFonts w:ascii="Times New Roman" w:hAnsi="Times New Roman"/>
          <w:szCs w:val="24"/>
        </w:rPr>
        <w:t xml:space="preserve"> </w:t>
      </w:r>
    </w:p>
    <w:p w14:paraId="3F398E6A" w14:textId="2A171258" w:rsidR="00347DD4" w:rsidRPr="0028576C" w:rsidRDefault="00347DD4" w:rsidP="00C12398">
      <w:pPr>
        <w:pStyle w:val="ListParagraph"/>
        <w:numPr>
          <w:ilvl w:val="0"/>
          <w:numId w:val="37"/>
        </w:numPr>
        <w:spacing w:after="0"/>
        <w:rPr>
          <w:rFonts w:ascii="Times New Roman" w:hAnsi="Times New Roman"/>
          <w:szCs w:val="24"/>
        </w:rPr>
      </w:pPr>
      <w:r>
        <w:rPr>
          <w:rFonts w:ascii="Times New Roman" w:hAnsi="Times New Roman"/>
          <w:bCs/>
          <w:sz w:val="24"/>
          <w:szCs w:val="24"/>
        </w:rPr>
        <w:t xml:space="preserve">ZIP file of the </w:t>
      </w:r>
      <w:r w:rsidR="00E863E7">
        <w:rPr>
          <w:rFonts w:ascii="Times New Roman" w:hAnsi="Times New Roman"/>
          <w:bCs/>
          <w:sz w:val="24"/>
          <w:szCs w:val="24"/>
        </w:rPr>
        <w:t xml:space="preserve">code in the </w:t>
      </w:r>
      <w:r>
        <w:rPr>
          <w:rFonts w:ascii="Times New Roman" w:hAnsi="Times New Roman"/>
          <w:bCs/>
          <w:sz w:val="24"/>
          <w:szCs w:val="24"/>
        </w:rPr>
        <w:t xml:space="preserve">project folder. Include the JavaDoc </w:t>
      </w:r>
      <w:r w:rsidR="00E863E7">
        <w:rPr>
          <w:rFonts w:ascii="Times New Roman" w:hAnsi="Times New Roman"/>
          <w:bCs/>
          <w:sz w:val="24"/>
          <w:szCs w:val="24"/>
        </w:rPr>
        <w:t>generated for</w:t>
      </w:r>
      <w:r>
        <w:rPr>
          <w:rFonts w:ascii="Times New Roman" w:hAnsi="Times New Roman"/>
          <w:bCs/>
          <w:sz w:val="24"/>
          <w:szCs w:val="24"/>
        </w:rPr>
        <w:t xml:space="preserve"> the project</w:t>
      </w:r>
      <w:r w:rsidR="000A3B7E">
        <w:rPr>
          <w:rFonts w:ascii="Times New Roman" w:hAnsi="Times New Roman"/>
          <w:bCs/>
          <w:sz w:val="24"/>
          <w:szCs w:val="24"/>
        </w:rPr>
        <w:t>.</w:t>
      </w:r>
    </w:p>
    <w:p w14:paraId="32EA961D" w14:textId="26780ABE" w:rsidR="00121F16" w:rsidRDefault="00121F16" w:rsidP="009E7B88">
      <w:pPr>
        <w:spacing w:after="120"/>
        <w:rPr>
          <w:bCs/>
          <w:szCs w:val="24"/>
        </w:rPr>
      </w:pPr>
    </w:p>
    <w:p w14:paraId="326148BD" w14:textId="77777777" w:rsidR="005D0609" w:rsidRDefault="005D0609">
      <w:pPr>
        <w:spacing w:after="0"/>
        <w:rPr>
          <w:rFonts w:eastAsiaTheme="majorEastAsia"/>
          <w:color w:val="365F91" w:themeColor="accent1" w:themeShade="BF"/>
          <w:sz w:val="32"/>
          <w:szCs w:val="32"/>
        </w:rPr>
      </w:pPr>
      <w:r>
        <w:br w:type="page"/>
      </w:r>
    </w:p>
    <w:p w14:paraId="47F76387" w14:textId="48BDBF50" w:rsidR="00473C70" w:rsidRPr="000A34C7" w:rsidRDefault="00473C70" w:rsidP="00473C70">
      <w:pPr>
        <w:pStyle w:val="Heading1"/>
        <w:spacing w:before="0" w:after="120"/>
        <w:rPr>
          <w:rFonts w:ascii="Times New Roman" w:hAnsi="Times New Roman" w:cs="Times New Roman"/>
        </w:rPr>
      </w:pPr>
      <w:bookmarkStart w:id="6" w:name="_Toc42758326"/>
      <w:r>
        <w:rPr>
          <w:rFonts w:ascii="Times New Roman" w:hAnsi="Times New Roman" w:cs="Times New Roman"/>
        </w:rPr>
        <w:lastRenderedPageBreak/>
        <w:t xml:space="preserve">Part 2: </w:t>
      </w:r>
      <w:r w:rsidR="00ED5CF0" w:rsidRPr="00ED5CF0">
        <w:rPr>
          <w:rFonts w:ascii="Times New Roman" w:hAnsi="Times New Roman" w:cs="Times New Roman"/>
        </w:rPr>
        <w:t>Reading and Writing JSON Files</w:t>
      </w:r>
      <w:bookmarkEnd w:id="6"/>
    </w:p>
    <w:p w14:paraId="78B21E16" w14:textId="77777777" w:rsidR="00473C70" w:rsidRPr="0028576C" w:rsidRDefault="00473C70" w:rsidP="00473C70">
      <w:pPr>
        <w:pBdr>
          <w:top w:val="nil"/>
          <w:left w:val="nil"/>
          <w:bottom w:val="nil"/>
          <w:right w:val="nil"/>
          <w:between w:val="nil"/>
          <w:bar w:val="nil"/>
        </w:pBdr>
        <w:spacing w:after="120"/>
        <w:rPr>
          <w:rFonts w:eastAsia="Arial Unicode MS"/>
          <w:b/>
          <w:color w:val="000000"/>
          <w:szCs w:val="24"/>
          <w:bdr w:val="nil"/>
          <w:lang w:bidi="he-IL"/>
        </w:rPr>
      </w:pPr>
      <w:r w:rsidRPr="0028576C">
        <w:rPr>
          <w:rFonts w:eastAsia="Arial Unicode MS"/>
          <w:b/>
          <w:color w:val="000000"/>
          <w:szCs w:val="24"/>
          <w:bdr w:val="nil"/>
          <w:lang w:bidi="he-IL"/>
        </w:rPr>
        <w:t>Overview</w:t>
      </w:r>
    </w:p>
    <w:p w14:paraId="64392F58" w14:textId="78753EF3" w:rsidR="00473C70" w:rsidRDefault="00473C70" w:rsidP="00473C70">
      <w:pPr>
        <w:rPr>
          <w:bCs/>
          <w:u w:val="single"/>
        </w:rPr>
      </w:pPr>
      <w:r w:rsidRPr="0028576C">
        <w:rPr>
          <w:bCs/>
          <w:u w:val="single"/>
        </w:rPr>
        <w:t xml:space="preserve">Goal and Directions: </w:t>
      </w:r>
    </w:p>
    <w:p w14:paraId="126037B6" w14:textId="52277503" w:rsidR="001E54FD" w:rsidRDefault="00CE1D61" w:rsidP="00670E79">
      <w:pPr>
        <w:spacing w:after="0"/>
        <w:rPr>
          <w:bCs/>
          <w:szCs w:val="24"/>
        </w:rPr>
      </w:pPr>
      <w:r w:rsidRPr="000D009A">
        <w:rPr>
          <w:bCs/>
          <w:szCs w:val="24"/>
        </w:rPr>
        <w:t>In this activity</w:t>
      </w:r>
      <w:r w:rsidR="007A1DC6">
        <w:rPr>
          <w:bCs/>
          <w:szCs w:val="24"/>
        </w:rPr>
        <w:t>,</w:t>
      </w:r>
      <w:r w:rsidRPr="000D009A">
        <w:rPr>
          <w:bCs/>
          <w:szCs w:val="24"/>
        </w:rPr>
        <w:t xml:space="preserve"> you will learn </w:t>
      </w:r>
      <w:r>
        <w:rPr>
          <w:bCs/>
          <w:szCs w:val="24"/>
        </w:rPr>
        <w:t>how to r</w:t>
      </w:r>
      <w:r w:rsidRPr="004305BB">
        <w:rPr>
          <w:bCs/>
          <w:szCs w:val="24"/>
        </w:rPr>
        <w:t>ead</w:t>
      </w:r>
      <w:r w:rsidR="00871B4C">
        <w:rPr>
          <w:bCs/>
          <w:szCs w:val="24"/>
        </w:rPr>
        <w:t>,</w:t>
      </w:r>
      <w:r w:rsidRPr="004305BB">
        <w:rPr>
          <w:bCs/>
          <w:szCs w:val="24"/>
        </w:rPr>
        <w:t xml:space="preserve"> write</w:t>
      </w:r>
      <w:r w:rsidR="00871B4C">
        <w:rPr>
          <w:bCs/>
          <w:szCs w:val="24"/>
        </w:rPr>
        <w:t>, and serialize JSON</w:t>
      </w:r>
      <w:r>
        <w:rPr>
          <w:bCs/>
          <w:szCs w:val="24"/>
        </w:rPr>
        <w:t xml:space="preserve"> </w:t>
      </w:r>
      <w:r w:rsidRPr="004305BB">
        <w:rPr>
          <w:bCs/>
          <w:szCs w:val="24"/>
        </w:rPr>
        <w:t xml:space="preserve">files </w:t>
      </w:r>
      <w:r w:rsidR="00871B4C">
        <w:rPr>
          <w:bCs/>
          <w:szCs w:val="24"/>
        </w:rPr>
        <w:t xml:space="preserve">to and from Java </w:t>
      </w:r>
      <w:r w:rsidR="0064250D">
        <w:rPr>
          <w:bCs/>
          <w:szCs w:val="24"/>
        </w:rPr>
        <w:t>o</w:t>
      </w:r>
      <w:r w:rsidR="00871B4C">
        <w:rPr>
          <w:bCs/>
          <w:szCs w:val="24"/>
        </w:rPr>
        <w:t>bjects</w:t>
      </w:r>
      <w:r>
        <w:rPr>
          <w:bCs/>
          <w:szCs w:val="24"/>
        </w:rPr>
        <w:t xml:space="preserve">. </w:t>
      </w:r>
    </w:p>
    <w:p w14:paraId="431C2D8E" w14:textId="2B0C8105" w:rsidR="001E54FD" w:rsidRDefault="001E54FD" w:rsidP="00670E79">
      <w:pPr>
        <w:spacing w:after="0"/>
        <w:rPr>
          <w:bCs/>
          <w:szCs w:val="24"/>
        </w:rPr>
      </w:pPr>
    </w:p>
    <w:p w14:paraId="4E302528" w14:textId="566C6C56" w:rsidR="001E54FD" w:rsidRPr="001E54FD" w:rsidRDefault="001E54FD" w:rsidP="001E54FD">
      <w:pPr>
        <w:spacing w:after="0"/>
        <w:rPr>
          <w:bCs/>
          <w:szCs w:val="24"/>
        </w:rPr>
      </w:pPr>
      <w:r w:rsidRPr="001E54FD">
        <w:rPr>
          <w:bCs/>
          <w:szCs w:val="24"/>
        </w:rPr>
        <w:t xml:space="preserve">There are a number of </w:t>
      </w:r>
      <w:r w:rsidR="0064250D">
        <w:rPr>
          <w:bCs/>
          <w:szCs w:val="24"/>
        </w:rPr>
        <w:t>l</w:t>
      </w:r>
      <w:r w:rsidRPr="001E54FD">
        <w:rPr>
          <w:bCs/>
          <w:szCs w:val="24"/>
        </w:rPr>
        <w:t>ibraries available</w:t>
      </w:r>
      <w:r>
        <w:rPr>
          <w:bCs/>
          <w:szCs w:val="24"/>
        </w:rPr>
        <w:t xml:space="preserve"> to work with JSON data</w:t>
      </w:r>
      <w:r w:rsidRPr="001E54FD">
        <w:rPr>
          <w:bCs/>
          <w:szCs w:val="24"/>
        </w:rPr>
        <w:t>.</w:t>
      </w:r>
      <w:r>
        <w:rPr>
          <w:bCs/>
          <w:szCs w:val="24"/>
        </w:rPr>
        <w:t xml:space="preserve"> </w:t>
      </w:r>
      <w:r w:rsidRPr="001E54FD">
        <w:rPr>
          <w:bCs/>
          <w:szCs w:val="24"/>
        </w:rPr>
        <w:t xml:space="preserve">One of these is an </w:t>
      </w:r>
      <w:proofErr w:type="gramStart"/>
      <w:r w:rsidRPr="001E54FD">
        <w:rPr>
          <w:bCs/>
          <w:szCs w:val="24"/>
        </w:rPr>
        <w:t>open source</w:t>
      </w:r>
      <w:proofErr w:type="gramEnd"/>
      <w:r w:rsidRPr="001E54FD">
        <w:rPr>
          <w:bCs/>
          <w:szCs w:val="24"/>
        </w:rPr>
        <w:t xml:space="preserve"> </w:t>
      </w:r>
      <w:r w:rsidR="0064250D">
        <w:rPr>
          <w:bCs/>
          <w:szCs w:val="24"/>
        </w:rPr>
        <w:t>l</w:t>
      </w:r>
      <w:r w:rsidRPr="001E54FD">
        <w:rPr>
          <w:bCs/>
          <w:szCs w:val="24"/>
        </w:rPr>
        <w:t>ibrary called Jackson.</w:t>
      </w:r>
      <w:r>
        <w:rPr>
          <w:bCs/>
          <w:szCs w:val="24"/>
        </w:rPr>
        <w:t xml:space="preserve"> </w:t>
      </w:r>
      <w:r w:rsidRPr="001E54FD">
        <w:rPr>
          <w:bCs/>
          <w:szCs w:val="24"/>
        </w:rPr>
        <w:t>Read the following tutorials:</w:t>
      </w:r>
    </w:p>
    <w:p w14:paraId="280E57AF" w14:textId="77777777" w:rsidR="001E54FD" w:rsidRPr="001E54FD" w:rsidRDefault="001E54FD" w:rsidP="001E54FD">
      <w:pPr>
        <w:pStyle w:val="ListParagraph"/>
        <w:numPr>
          <w:ilvl w:val="0"/>
          <w:numId w:val="48"/>
        </w:numPr>
        <w:spacing w:after="0"/>
        <w:rPr>
          <w:rFonts w:ascii="Times New Roman" w:hAnsi="Times New Roman"/>
          <w:sz w:val="24"/>
          <w:szCs w:val="24"/>
        </w:rPr>
      </w:pPr>
      <w:r w:rsidRPr="001E54FD">
        <w:rPr>
          <w:rFonts w:ascii="Times New Roman" w:hAnsi="Times New Roman"/>
          <w:sz w:val="24"/>
          <w:szCs w:val="24"/>
        </w:rPr>
        <w:t>http://tutorials.jenkov.com/java-json/jackson-objectmapper.html</w:t>
      </w:r>
    </w:p>
    <w:p w14:paraId="34A14C95" w14:textId="77777777" w:rsidR="001E54FD" w:rsidRPr="001E54FD" w:rsidRDefault="001E54FD" w:rsidP="001E54FD">
      <w:pPr>
        <w:pStyle w:val="ListParagraph"/>
        <w:numPr>
          <w:ilvl w:val="0"/>
          <w:numId w:val="48"/>
        </w:numPr>
        <w:spacing w:after="0"/>
        <w:rPr>
          <w:rFonts w:ascii="Times New Roman" w:hAnsi="Times New Roman"/>
          <w:sz w:val="24"/>
          <w:szCs w:val="24"/>
        </w:rPr>
      </w:pPr>
      <w:r w:rsidRPr="001E54FD">
        <w:rPr>
          <w:rFonts w:ascii="Times New Roman" w:hAnsi="Times New Roman"/>
          <w:sz w:val="24"/>
          <w:szCs w:val="24"/>
        </w:rPr>
        <w:t>https://www.tutorialspoint.com/jackson/index.htm</w:t>
      </w:r>
    </w:p>
    <w:p w14:paraId="19BE6DE4" w14:textId="2B03B930" w:rsidR="001E54FD" w:rsidRPr="001E54FD" w:rsidRDefault="001E54FD" w:rsidP="001E54FD">
      <w:pPr>
        <w:pStyle w:val="ListParagraph"/>
        <w:numPr>
          <w:ilvl w:val="0"/>
          <w:numId w:val="48"/>
        </w:numPr>
        <w:spacing w:after="0"/>
        <w:rPr>
          <w:rFonts w:ascii="Times New Roman" w:hAnsi="Times New Roman"/>
          <w:sz w:val="24"/>
          <w:szCs w:val="24"/>
        </w:rPr>
      </w:pPr>
      <w:r w:rsidRPr="001E54FD">
        <w:rPr>
          <w:rFonts w:ascii="Times New Roman" w:hAnsi="Times New Roman"/>
          <w:sz w:val="24"/>
          <w:szCs w:val="24"/>
        </w:rPr>
        <w:t>https://www.baeldung.com/jackson-inheritance</w:t>
      </w:r>
    </w:p>
    <w:p w14:paraId="6926A179" w14:textId="77777777" w:rsidR="001E54FD" w:rsidRDefault="001E54FD" w:rsidP="00670E79">
      <w:pPr>
        <w:spacing w:after="0"/>
        <w:rPr>
          <w:bCs/>
          <w:szCs w:val="24"/>
        </w:rPr>
      </w:pPr>
    </w:p>
    <w:p w14:paraId="13667458" w14:textId="7E0327FA" w:rsidR="00CB6389" w:rsidRDefault="00CB6389" w:rsidP="00CB6389">
      <w:pPr>
        <w:spacing w:after="0"/>
        <w:rPr>
          <w:bCs/>
          <w:szCs w:val="24"/>
        </w:rPr>
      </w:pPr>
      <w:r w:rsidRPr="00CB6389">
        <w:rPr>
          <w:bCs/>
          <w:szCs w:val="24"/>
        </w:rPr>
        <w:t xml:space="preserve">JSON is often hard to read (because </w:t>
      </w:r>
      <w:r>
        <w:rPr>
          <w:bCs/>
          <w:szCs w:val="24"/>
        </w:rPr>
        <w:t xml:space="preserve">returned JSON is stripped of </w:t>
      </w:r>
      <w:r w:rsidRPr="00CB6389">
        <w:rPr>
          <w:bCs/>
          <w:szCs w:val="24"/>
        </w:rPr>
        <w:t>all the linefeeds).</w:t>
      </w:r>
      <w:r>
        <w:rPr>
          <w:bCs/>
          <w:szCs w:val="24"/>
        </w:rPr>
        <w:t xml:space="preserve"> </w:t>
      </w:r>
      <w:r w:rsidRPr="00CB6389">
        <w:rPr>
          <w:bCs/>
          <w:szCs w:val="24"/>
        </w:rPr>
        <w:t>To work with JSON so that it is readable</w:t>
      </w:r>
      <w:r w:rsidR="0064250D">
        <w:rPr>
          <w:bCs/>
          <w:szCs w:val="24"/>
        </w:rPr>
        <w:t>,</w:t>
      </w:r>
      <w:r w:rsidRPr="00CB6389">
        <w:rPr>
          <w:bCs/>
          <w:szCs w:val="24"/>
        </w:rPr>
        <w:t xml:space="preserve"> you can use a website such as JSON </w:t>
      </w:r>
      <w:r w:rsidR="000B0AF9">
        <w:rPr>
          <w:bCs/>
          <w:szCs w:val="24"/>
        </w:rPr>
        <w:t>Formatter &amp; Validator</w:t>
      </w:r>
      <w:r w:rsidRPr="00CB6389">
        <w:rPr>
          <w:bCs/>
          <w:szCs w:val="24"/>
        </w:rPr>
        <w:t xml:space="preserve"> (at </w:t>
      </w:r>
      <w:hyperlink r:id="rId23" w:history="1">
        <w:r w:rsidR="000B0AF9">
          <w:rPr>
            <w:rStyle w:val="Hyperlink"/>
            <w:bCs/>
            <w:szCs w:val="24"/>
          </w:rPr>
          <w:t>https://jsonformatter.curiousconcept.com/</w:t>
        </w:r>
      </w:hyperlink>
      <w:r w:rsidRPr="00CB6389">
        <w:rPr>
          <w:bCs/>
          <w:szCs w:val="24"/>
        </w:rPr>
        <w:t xml:space="preserve">). </w:t>
      </w:r>
      <w:r w:rsidR="00577147">
        <w:rPr>
          <w:bCs/>
          <w:szCs w:val="24"/>
        </w:rPr>
        <w:t>S</w:t>
      </w:r>
      <w:r w:rsidRPr="00CB6389">
        <w:rPr>
          <w:bCs/>
          <w:szCs w:val="24"/>
        </w:rPr>
        <w:t xml:space="preserve">imply copy your JSON into the site and click the </w:t>
      </w:r>
      <w:r w:rsidR="00BB6EC9">
        <w:rPr>
          <w:bCs/>
          <w:szCs w:val="24"/>
        </w:rPr>
        <w:t>Process</w:t>
      </w:r>
      <w:r w:rsidRPr="00CB6389">
        <w:rPr>
          <w:bCs/>
          <w:szCs w:val="24"/>
        </w:rPr>
        <w:t xml:space="preserve"> button.</w:t>
      </w:r>
    </w:p>
    <w:p w14:paraId="289EF15D" w14:textId="77777777" w:rsidR="00CB6389" w:rsidRDefault="00CB6389" w:rsidP="00CB6389">
      <w:pPr>
        <w:spacing w:after="0"/>
        <w:rPr>
          <w:bCs/>
          <w:szCs w:val="24"/>
        </w:rPr>
      </w:pPr>
    </w:p>
    <w:p w14:paraId="72E6E964" w14:textId="057B013B" w:rsidR="00966732" w:rsidRDefault="00577147" w:rsidP="00670E79">
      <w:pPr>
        <w:spacing w:after="0"/>
        <w:rPr>
          <w:bCs/>
          <w:szCs w:val="24"/>
        </w:rPr>
      </w:pPr>
      <w:r>
        <w:rPr>
          <w:bCs/>
          <w:szCs w:val="24"/>
        </w:rPr>
        <w:t>Complete t</w:t>
      </w:r>
      <w:r w:rsidR="00CE1D61" w:rsidRPr="000D009A">
        <w:rPr>
          <w:bCs/>
          <w:szCs w:val="24"/>
        </w:rPr>
        <w:t>he following tasks for this activity</w:t>
      </w:r>
      <w:r w:rsidR="00CE1D61">
        <w:rPr>
          <w:bCs/>
          <w:szCs w:val="24"/>
        </w:rPr>
        <w:t>:</w:t>
      </w:r>
    </w:p>
    <w:p w14:paraId="5E75DCF0" w14:textId="77777777" w:rsidR="00CE1D61" w:rsidRDefault="00CE1D61" w:rsidP="00670E79">
      <w:pPr>
        <w:spacing w:after="0"/>
        <w:rPr>
          <w:bCs/>
          <w:u w:val="single"/>
        </w:rPr>
      </w:pPr>
    </w:p>
    <w:p w14:paraId="69DB90F4" w14:textId="77777777" w:rsidR="007C76D6" w:rsidRPr="009E7B88" w:rsidRDefault="007C76D6" w:rsidP="007C76D6">
      <w:pPr>
        <w:spacing w:after="120"/>
        <w:rPr>
          <w:rFonts w:eastAsia="Arial Unicode MS"/>
          <w:b/>
          <w:color w:val="000000"/>
          <w:szCs w:val="24"/>
          <w:bdr w:val="nil"/>
          <w:lang w:bidi="he-IL"/>
        </w:rPr>
      </w:pPr>
      <w:r w:rsidRPr="009E7B88">
        <w:rPr>
          <w:rFonts w:eastAsia="Arial Unicode MS"/>
          <w:b/>
          <w:color w:val="000000"/>
          <w:szCs w:val="24"/>
          <w:bdr w:val="nil"/>
          <w:lang w:bidi="he-IL"/>
        </w:rPr>
        <w:t>Execution</w:t>
      </w:r>
    </w:p>
    <w:p w14:paraId="653E1CD1" w14:textId="5E94104A" w:rsidR="000817F3" w:rsidRDefault="00D07B8B" w:rsidP="0040692D">
      <w:pPr>
        <w:pStyle w:val="ListParagraph"/>
        <w:numPr>
          <w:ilvl w:val="0"/>
          <w:numId w:val="46"/>
        </w:numPr>
        <w:rPr>
          <w:rFonts w:ascii="Times New Roman" w:hAnsi="Times New Roman"/>
          <w:bCs/>
          <w:sz w:val="24"/>
          <w:szCs w:val="24"/>
        </w:rPr>
      </w:pPr>
      <w:r>
        <w:rPr>
          <w:rFonts w:ascii="Times New Roman" w:hAnsi="Times New Roman"/>
          <w:bCs/>
          <w:sz w:val="24"/>
          <w:szCs w:val="24"/>
        </w:rPr>
        <w:t>Read the t</w:t>
      </w:r>
      <w:r w:rsidR="00227A9A">
        <w:rPr>
          <w:rFonts w:ascii="Times New Roman" w:hAnsi="Times New Roman"/>
          <w:bCs/>
          <w:sz w:val="24"/>
          <w:szCs w:val="24"/>
        </w:rPr>
        <w:t>utorial:</w:t>
      </w:r>
    </w:p>
    <w:p w14:paraId="52C517AF" w14:textId="2F52420A" w:rsidR="00227A9A" w:rsidRDefault="00953C3B" w:rsidP="00227A9A">
      <w:pPr>
        <w:pStyle w:val="ListParagraph"/>
        <w:numPr>
          <w:ilvl w:val="1"/>
          <w:numId w:val="46"/>
        </w:numPr>
        <w:rPr>
          <w:rFonts w:ascii="Times New Roman" w:hAnsi="Times New Roman"/>
          <w:bCs/>
          <w:sz w:val="24"/>
          <w:szCs w:val="24"/>
        </w:rPr>
      </w:pPr>
      <w:r>
        <w:rPr>
          <w:rFonts w:ascii="Times New Roman" w:hAnsi="Times New Roman"/>
          <w:bCs/>
          <w:sz w:val="24"/>
          <w:szCs w:val="24"/>
        </w:rPr>
        <w:t xml:space="preserve">Go to </w:t>
      </w:r>
      <w:hyperlink r:id="rId24" w:history="1">
        <w:r w:rsidRPr="00761153">
          <w:rPr>
            <w:rStyle w:val="Hyperlink"/>
            <w:rFonts w:ascii="Times New Roman" w:hAnsi="Times New Roman"/>
            <w:bCs/>
            <w:sz w:val="24"/>
            <w:szCs w:val="24"/>
          </w:rPr>
          <w:t>http://tutorials.jenkov.com/java-json/jackson-objectmapper.html</w:t>
        </w:r>
      </w:hyperlink>
      <w:r>
        <w:rPr>
          <w:rFonts w:ascii="Times New Roman" w:hAnsi="Times New Roman"/>
          <w:bCs/>
          <w:sz w:val="24"/>
          <w:szCs w:val="24"/>
        </w:rPr>
        <w:t>.</w:t>
      </w:r>
    </w:p>
    <w:p w14:paraId="0C652F56" w14:textId="77777777" w:rsidR="00953C3B" w:rsidRPr="00953C3B" w:rsidRDefault="00953C3B" w:rsidP="00953C3B">
      <w:pPr>
        <w:pStyle w:val="ListParagraph"/>
        <w:numPr>
          <w:ilvl w:val="1"/>
          <w:numId w:val="46"/>
        </w:numPr>
        <w:rPr>
          <w:rFonts w:ascii="Times New Roman" w:hAnsi="Times New Roman"/>
          <w:bCs/>
          <w:sz w:val="24"/>
          <w:szCs w:val="24"/>
        </w:rPr>
      </w:pPr>
      <w:r w:rsidRPr="00953C3B">
        <w:rPr>
          <w:rFonts w:ascii="Times New Roman" w:hAnsi="Times New Roman"/>
          <w:bCs/>
          <w:sz w:val="24"/>
          <w:szCs w:val="24"/>
        </w:rPr>
        <w:t>Complete the following parts of the tutorial:</w:t>
      </w:r>
    </w:p>
    <w:p w14:paraId="20D5AC1E"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Jackson </w:t>
      </w:r>
      <w:proofErr w:type="spellStart"/>
      <w:r w:rsidRPr="00953C3B">
        <w:rPr>
          <w:rFonts w:ascii="Times New Roman" w:hAnsi="Times New Roman"/>
          <w:bCs/>
          <w:sz w:val="24"/>
          <w:szCs w:val="24"/>
        </w:rPr>
        <w:t>DataBind</w:t>
      </w:r>
      <w:proofErr w:type="spellEnd"/>
      <w:r w:rsidRPr="00953C3B">
        <w:rPr>
          <w:rFonts w:ascii="Times New Roman" w:hAnsi="Times New Roman"/>
          <w:bCs/>
          <w:sz w:val="24"/>
          <w:szCs w:val="24"/>
        </w:rPr>
        <w:t xml:space="preserve"> (and the Jackson Installation)</w:t>
      </w:r>
    </w:p>
    <w:p w14:paraId="4038C561"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How Jackson </w:t>
      </w:r>
      <w:proofErr w:type="spellStart"/>
      <w:r w:rsidRPr="00953C3B">
        <w:rPr>
          <w:rFonts w:ascii="Times New Roman" w:hAnsi="Times New Roman"/>
          <w:bCs/>
          <w:sz w:val="24"/>
          <w:szCs w:val="24"/>
        </w:rPr>
        <w:t>ObjectMapper</w:t>
      </w:r>
      <w:proofErr w:type="spellEnd"/>
      <w:r w:rsidRPr="00953C3B">
        <w:rPr>
          <w:rFonts w:ascii="Times New Roman" w:hAnsi="Times New Roman"/>
          <w:bCs/>
          <w:sz w:val="24"/>
          <w:szCs w:val="24"/>
        </w:rPr>
        <w:t xml:space="preserve"> (and the Jackson Annotations)</w:t>
      </w:r>
    </w:p>
    <w:p w14:paraId="5CF8E2D8"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Jackson Annotations</w:t>
      </w:r>
    </w:p>
    <w:p w14:paraId="532352AE"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Read Object </w:t>
      </w:r>
      <w:proofErr w:type="gramStart"/>
      <w:r w:rsidRPr="00953C3B">
        <w:rPr>
          <w:rFonts w:ascii="Times New Roman" w:hAnsi="Times New Roman"/>
          <w:bCs/>
          <w:sz w:val="24"/>
          <w:szCs w:val="24"/>
        </w:rPr>
        <w:t>From</w:t>
      </w:r>
      <w:proofErr w:type="gramEnd"/>
      <w:r w:rsidRPr="00953C3B">
        <w:rPr>
          <w:rFonts w:ascii="Times New Roman" w:hAnsi="Times New Roman"/>
          <w:bCs/>
          <w:sz w:val="24"/>
          <w:szCs w:val="24"/>
        </w:rPr>
        <w:t xml:space="preserve"> JSON String</w:t>
      </w:r>
    </w:p>
    <w:p w14:paraId="0D27D1BA"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Read Object </w:t>
      </w:r>
      <w:proofErr w:type="gramStart"/>
      <w:r w:rsidRPr="00953C3B">
        <w:rPr>
          <w:rFonts w:ascii="Times New Roman" w:hAnsi="Times New Roman"/>
          <w:bCs/>
          <w:sz w:val="24"/>
          <w:szCs w:val="24"/>
        </w:rPr>
        <w:t>From</w:t>
      </w:r>
      <w:proofErr w:type="gramEnd"/>
      <w:r w:rsidRPr="00953C3B">
        <w:rPr>
          <w:rFonts w:ascii="Times New Roman" w:hAnsi="Times New Roman"/>
          <w:bCs/>
          <w:sz w:val="24"/>
          <w:szCs w:val="24"/>
        </w:rPr>
        <w:t xml:space="preserve"> JSON Reader</w:t>
      </w:r>
    </w:p>
    <w:p w14:paraId="4BA5915B"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Read Object </w:t>
      </w:r>
      <w:proofErr w:type="gramStart"/>
      <w:r w:rsidRPr="00953C3B">
        <w:rPr>
          <w:rFonts w:ascii="Times New Roman" w:hAnsi="Times New Roman"/>
          <w:bCs/>
          <w:sz w:val="24"/>
          <w:szCs w:val="24"/>
        </w:rPr>
        <w:t>From</w:t>
      </w:r>
      <w:proofErr w:type="gramEnd"/>
      <w:r w:rsidRPr="00953C3B">
        <w:rPr>
          <w:rFonts w:ascii="Times New Roman" w:hAnsi="Times New Roman"/>
          <w:bCs/>
          <w:sz w:val="24"/>
          <w:szCs w:val="24"/>
        </w:rPr>
        <w:t xml:space="preserve"> JSON File</w:t>
      </w:r>
    </w:p>
    <w:p w14:paraId="29C62029"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Read Object </w:t>
      </w:r>
      <w:proofErr w:type="gramStart"/>
      <w:r w:rsidRPr="00953C3B">
        <w:rPr>
          <w:rFonts w:ascii="Times New Roman" w:hAnsi="Times New Roman"/>
          <w:bCs/>
          <w:sz w:val="24"/>
          <w:szCs w:val="24"/>
        </w:rPr>
        <w:t>From</w:t>
      </w:r>
      <w:proofErr w:type="gramEnd"/>
      <w:r w:rsidRPr="00953C3B">
        <w:rPr>
          <w:rFonts w:ascii="Times New Roman" w:hAnsi="Times New Roman"/>
          <w:bCs/>
          <w:sz w:val="24"/>
          <w:szCs w:val="24"/>
        </w:rPr>
        <w:t xml:space="preserve"> JSON </w:t>
      </w:r>
      <w:proofErr w:type="spellStart"/>
      <w:r w:rsidRPr="00953C3B">
        <w:rPr>
          <w:rFonts w:ascii="Times New Roman" w:hAnsi="Times New Roman"/>
          <w:bCs/>
          <w:sz w:val="24"/>
          <w:szCs w:val="24"/>
        </w:rPr>
        <w:t>InputStream</w:t>
      </w:r>
      <w:proofErr w:type="spellEnd"/>
    </w:p>
    <w:p w14:paraId="30CC7F0A"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Read Object Array </w:t>
      </w:r>
      <w:proofErr w:type="gramStart"/>
      <w:r w:rsidRPr="00953C3B">
        <w:rPr>
          <w:rFonts w:ascii="Times New Roman" w:hAnsi="Times New Roman"/>
          <w:bCs/>
          <w:sz w:val="24"/>
          <w:szCs w:val="24"/>
        </w:rPr>
        <w:t>From</w:t>
      </w:r>
      <w:proofErr w:type="gramEnd"/>
      <w:r w:rsidRPr="00953C3B">
        <w:rPr>
          <w:rFonts w:ascii="Times New Roman" w:hAnsi="Times New Roman"/>
          <w:bCs/>
          <w:sz w:val="24"/>
          <w:szCs w:val="24"/>
        </w:rPr>
        <w:t xml:space="preserve"> JSON Array String</w:t>
      </w:r>
    </w:p>
    <w:p w14:paraId="30327AAD" w14:textId="77777777" w:rsidR="00953C3B" w:rsidRP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 xml:space="preserve">Read Object List </w:t>
      </w:r>
      <w:proofErr w:type="gramStart"/>
      <w:r w:rsidRPr="00953C3B">
        <w:rPr>
          <w:rFonts w:ascii="Times New Roman" w:hAnsi="Times New Roman"/>
          <w:bCs/>
          <w:sz w:val="24"/>
          <w:szCs w:val="24"/>
        </w:rPr>
        <w:t>From</w:t>
      </w:r>
      <w:proofErr w:type="gramEnd"/>
      <w:r w:rsidRPr="00953C3B">
        <w:rPr>
          <w:rFonts w:ascii="Times New Roman" w:hAnsi="Times New Roman"/>
          <w:bCs/>
          <w:sz w:val="24"/>
          <w:szCs w:val="24"/>
        </w:rPr>
        <w:t xml:space="preserve"> JSON Array String</w:t>
      </w:r>
    </w:p>
    <w:p w14:paraId="75995DD4" w14:textId="1B9902BC" w:rsidR="00953C3B" w:rsidRDefault="00953C3B" w:rsidP="00953C3B">
      <w:pPr>
        <w:pStyle w:val="ListParagraph"/>
        <w:numPr>
          <w:ilvl w:val="2"/>
          <w:numId w:val="46"/>
        </w:numPr>
        <w:rPr>
          <w:rFonts w:ascii="Times New Roman" w:hAnsi="Times New Roman"/>
          <w:bCs/>
          <w:sz w:val="24"/>
          <w:szCs w:val="24"/>
        </w:rPr>
      </w:pPr>
      <w:r w:rsidRPr="00953C3B">
        <w:rPr>
          <w:rFonts w:ascii="Times New Roman" w:hAnsi="Times New Roman"/>
          <w:bCs/>
          <w:sz w:val="24"/>
          <w:szCs w:val="24"/>
        </w:rPr>
        <w:t>Write JSON From Objects</w:t>
      </w:r>
    </w:p>
    <w:p w14:paraId="6231B680" w14:textId="6002EDC3" w:rsidR="0040692D" w:rsidRDefault="0040692D" w:rsidP="0040692D">
      <w:pPr>
        <w:pStyle w:val="ListParagraph"/>
        <w:numPr>
          <w:ilvl w:val="0"/>
          <w:numId w:val="46"/>
        </w:numPr>
        <w:rPr>
          <w:rFonts w:ascii="Times New Roman" w:hAnsi="Times New Roman"/>
          <w:bCs/>
          <w:sz w:val="24"/>
          <w:szCs w:val="24"/>
        </w:rPr>
      </w:pPr>
      <w:r w:rsidRPr="00DE2F83">
        <w:rPr>
          <w:rFonts w:ascii="Times New Roman" w:hAnsi="Times New Roman"/>
          <w:bCs/>
          <w:sz w:val="24"/>
          <w:szCs w:val="24"/>
        </w:rPr>
        <w:t xml:space="preserve">Create a new project named </w:t>
      </w:r>
      <w:r>
        <w:rPr>
          <w:rFonts w:ascii="Times New Roman" w:hAnsi="Times New Roman"/>
          <w:bCs/>
          <w:i/>
          <w:sz w:val="24"/>
          <w:szCs w:val="24"/>
        </w:rPr>
        <w:t>topic4-2</w:t>
      </w:r>
      <w:r w:rsidRPr="00DE2F83">
        <w:rPr>
          <w:rFonts w:ascii="Times New Roman" w:hAnsi="Times New Roman"/>
          <w:bCs/>
          <w:sz w:val="24"/>
          <w:szCs w:val="24"/>
        </w:rPr>
        <w:t>.</w:t>
      </w:r>
    </w:p>
    <w:p w14:paraId="6B684A19" w14:textId="20C65288" w:rsidR="0073327F" w:rsidRDefault="0073327F" w:rsidP="0040692D">
      <w:pPr>
        <w:pStyle w:val="ListParagraph"/>
        <w:numPr>
          <w:ilvl w:val="0"/>
          <w:numId w:val="46"/>
        </w:numPr>
        <w:rPr>
          <w:rFonts w:ascii="Times New Roman" w:hAnsi="Times New Roman"/>
          <w:bCs/>
          <w:sz w:val="24"/>
          <w:szCs w:val="24"/>
        </w:rPr>
      </w:pPr>
      <w:r>
        <w:rPr>
          <w:rFonts w:ascii="Times New Roman" w:hAnsi="Times New Roman"/>
          <w:bCs/>
          <w:sz w:val="24"/>
          <w:szCs w:val="24"/>
        </w:rPr>
        <w:t>Add the Jackson JSON libraries to the new project by using the following steps:</w:t>
      </w:r>
    </w:p>
    <w:p w14:paraId="786EEBD9" w14:textId="2233129E" w:rsidR="0021464F" w:rsidRPr="0021464F" w:rsidRDefault="0021464F" w:rsidP="0021464F">
      <w:pPr>
        <w:pStyle w:val="ListParagraph"/>
        <w:numPr>
          <w:ilvl w:val="1"/>
          <w:numId w:val="46"/>
        </w:numPr>
        <w:rPr>
          <w:rFonts w:ascii="Times New Roman" w:hAnsi="Times New Roman"/>
          <w:bCs/>
          <w:sz w:val="24"/>
          <w:szCs w:val="24"/>
        </w:rPr>
      </w:pPr>
      <w:r w:rsidRPr="0021464F">
        <w:rPr>
          <w:rFonts w:ascii="Times New Roman" w:hAnsi="Times New Roman"/>
          <w:bCs/>
          <w:sz w:val="24"/>
          <w:szCs w:val="24"/>
        </w:rPr>
        <w:t xml:space="preserve">To get the Jackson Library, go to </w:t>
      </w:r>
      <w:ins w:id="7" w:author="Lauren Miller (GCE)" w:date="2020-08-11T09:47:00Z">
        <w:r w:rsidR="00407E0A">
          <w:rPr>
            <w:rFonts w:ascii="Times New Roman" w:hAnsi="Times New Roman"/>
            <w:bCs/>
            <w:sz w:val="24"/>
            <w:szCs w:val="24"/>
          </w:rPr>
          <w:fldChar w:fldCharType="begin"/>
        </w:r>
        <w:r w:rsidR="00407E0A">
          <w:rPr>
            <w:rFonts w:ascii="Times New Roman" w:hAnsi="Times New Roman"/>
            <w:bCs/>
            <w:sz w:val="24"/>
            <w:szCs w:val="24"/>
          </w:rPr>
          <w:instrText xml:space="preserve"> HYPERLINK "https://search.maven.org/" </w:instrText>
        </w:r>
        <w:r w:rsidR="00407E0A">
          <w:rPr>
            <w:rFonts w:ascii="Times New Roman" w:hAnsi="Times New Roman"/>
            <w:bCs/>
            <w:sz w:val="24"/>
            <w:szCs w:val="24"/>
          </w:rPr>
          <w:fldChar w:fldCharType="separate"/>
        </w:r>
        <w:r w:rsidRPr="00407E0A">
          <w:rPr>
            <w:rStyle w:val="Hyperlink"/>
            <w:rFonts w:ascii="Times New Roman" w:hAnsi="Times New Roman"/>
            <w:bCs/>
            <w:sz w:val="24"/>
            <w:szCs w:val="24"/>
          </w:rPr>
          <w:t>https://search.maven.org/</w:t>
        </w:r>
        <w:r w:rsidR="00407E0A">
          <w:rPr>
            <w:rFonts w:ascii="Times New Roman" w:hAnsi="Times New Roman"/>
            <w:bCs/>
            <w:sz w:val="24"/>
            <w:szCs w:val="24"/>
          </w:rPr>
          <w:fldChar w:fldCharType="end"/>
        </w:r>
      </w:ins>
      <w:r w:rsidRPr="0021464F">
        <w:rPr>
          <w:rFonts w:ascii="Times New Roman" w:hAnsi="Times New Roman"/>
          <w:bCs/>
          <w:sz w:val="24"/>
          <w:szCs w:val="24"/>
        </w:rPr>
        <w:t xml:space="preserve">, </w:t>
      </w:r>
      <w:r w:rsidR="0033433F">
        <w:rPr>
          <w:rFonts w:ascii="Times New Roman" w:hAnsi="Times New Roman"/>
          <w:bCs/>
          <w:sz w:val="24"/>
          <w:szCs w:val="24"/>
        </w:rPr>
        <w:t xml:space="preserve">click on the Classic Search link, search </w:t>
      </w:r>
      <w:r w:rsidRPr="0021464F">
        <w:rPr>
          <w:rFonts w:ascii="Times New Roman" w:hAnsi="Times New Roman"/>
          <w:bCs/>
          <w:sz w:val="24"/>
          <w:szCs w:val="24"/>
        </w:rPr>
        <w:t xml:space="preserve">for </w:t>
      </w:r>
      <w:proofErr w:type="spellStart"/>
      <w:r w:rsidRPr="0021464F">
        <w:rPr>
          <w:rFonts w:ascii="Times New Roman" w:hAnsi="Times New Roman"/>
          <w:bCs/>
          <w:sz w:val="24"/>
          <w:szCs w:val="24"/>
        </w:rPr>
        <w:t>jackson</w:t>
      </w:r>
      <w:proofErr w:type="spellEnd"/>
      <w:r w:rsidRPr="0021464F">
        <w:rPr>
          <w:rFonts w:ascii="Times New Roman" w:hAnsi="Times New Roman"/>
          <w:bCs/>
          <w:sz w:val="24"/>
          <w:szCs w:val="24"/>
        </w:rPr>
        <w:t xml:space="preserve">-core </w:t>
      </w:r>
      <w:r w:rsidR="00CB02BE">
        <w:rPr>
          <w:rFonts w:ascii="Times New Roman" w:hAnsi="Times New Roman"/>
          <w:bCs/>
          <w:sz w:val="24"/>
          <w:szCs w:val="24"/>
        </w:rPr>
        <w:t xml:space="preserve">and under the </w:t>
      </w:r>
      <w:r w:rsidR="00061E80">
        <w:rPr>
          <w:rFonts w:ascii="Times New Roman" w:hAnsi="Times New Roman"/>
          <w:bCs/>
          <w:sz w:val="24"/>
          <w:szCs w:val="24"/>
        </w:rPr>
        <w:t>latest</w:t>
      </w:r>
      <w:r w:rsidR="00CB02BE">
        <w:rPr>
          <w:rFonts w:ascii="Times New Roman" w:hAnsi="Times New Roman"/>
          <w:bCs/>
          <w:sz w:val="24"/>
          <w:szCs w:val="24"/>
        </w:rPr>
        <w:t xml:space="preserve"> version </w:t>
      </w:r>
      <w:r w:rsidR="00061E80">
        <w:rPr>
          <w:rFonts w:ascii="Times New Roman" w:hAnsi="Times New Roman"/>
          <w:bCs/>
          <w:sz w:val="24"/>
          <w:szCs w:val="24"/>
        </w:rPr>
        <w:t xml:space="preserve">of the library </w:t>
      </w:r>
      <w:r w:rsidR="00CB02BE">
        <w:rPr>
          <w:rFonts w:ascii="Times New Roman" w:hAnsi="Times New Roman"/>
          <w:bCs/>
          <w:sz w:val="24"/>
          <w:szCs w:val="24"/>
        </w:rPr>
        <w:lastRenderedPageBreak/>
        <w:t xml:space="preserve">click the </w:t>
      </w:r>
      <w:proofErr w:type="gramStart"/>
      <w:r w:rsidR="00CB02BE">
        <w:rPr>
          <w:rFonts w:ascii="Times New Roman" w:hAnsi="Times New Roman"/>
          <w:bCs/>
          <w:sz w:val="24"/>
          <w:szCs w:val="24"/>
        </w:rPr>
        <w:t>all</w:t>
      </w:r>
      <w:proofErr w:type="gramEnd"/>
      <w:r w:rsidR="00CB02BE">
        <w:rPr>
          <w:rFonts w:ascii="Times New Roman" w:hAnsi="Times New Roman"/>
          <w:bCs/>
          <w:sz w:val="24"/>
          <w:szCs w:val="24"/>
        </w:rPr>
        <w:t xml:space="preserve"> link, </w:t>
      </w:r>
      <w:r w:rsidRPr="0021464F">
        <w:rPr>
          <w:rFonts w:ascii="Times New Roman" w:hAnsi="Times New Roman"/>
          <w:bCs/>
          <w:sz w:val="24"/>
          <w:szCs w:val="24"/>
        </w:rPr>
        <w:t>and download the 2.10.3 JAR file, repeat and download the JAR files for jackson-annotations-2.10.3 and jackson-databind-2.10.3.</w:t>
      </w:r>
    </w:p>
    <w:p w14:paraId="525AEF33" w14:textId="4945628C" w:rsidR="0021464F" w:rsidRDefault="0021464F" w:rsidP="0021464F">
      <w:pPr>
        <w:pStyle w:val="ListParagraph"/>
        <w:numPr>
          <w:ilvl w:val="1"/>
          <w:numId w:val="46"/>
        </w:numPr>
        <w:rPr>
          <w:rFonts w:ascii="Times New Roman" w:hAnsi="Times New Roman"/>
          <w:bCs/>
          <w:sz w:val="24"/>
          <w:szCs w:val="24"/>
        </w:rPr>
      </w:pPr>
      <w:r w:rsidRPr="0021464F">
        <w:rPr>
          <w:rFonts w:ascii="Times New Roman" w:hAnsi="Times New Roman"/>
          <w:bCs/>
          <w:sz w:val="24"/>
          <w:szCs w:val="24"/>
        </w:rPr>
        <w:t>Copy jackson-core-2.10.3.jar, jackson-annotations-2.10.3.jar, and jackson-databind-2.10.3.jar to the root of your project</w:t>
      </w:r>
      <w:r w:rsidR="0045334F">
        <w:rPr>
          <w:rFonts w:ascii="Times New Roman" w:hAnsi="Times New Roman"/>
          <w:bCs/>
          <w:sz w:val="24"/>
          <w:szCs w:val="24"/>
        </w:rPr>
        <w:t xml:space="preserve"> as shown in the figure below:</w:t>
      </w:r>
    </w:p>
    <w:p w14:paraId="05E26CC1" w14:textId="5EA7F420" w:rsidR="0045334F" w:rsidRPr="0021464F" w:rsidRDefault="0045334F" w:rsidP="0045334F">
      <w:pPr>
        <w:pStyle w:val="ListParagraph"/>
        <w:ind w:left="1440"/>
        <w:jc w:val="center"/>
        <w:rPr>
          <w:rFonts w:ascii="Times New Roman" w:hAnsi="Times New Roman"/>
          <w:bCs/>
          <w:sz w:val="24"/>
          <w:szCs w:val="24"/>
        </w:rPr>
      </w:pPr>
      <w:r w:rsidRPr="0045334F">
        <w:rPr>
          <w:rFonts w:ascii="Times New Roman" w:hAnsi="Times New Roman"/>
          <w:bCs/>
          <w:noProof/>
          <w:sz w:val="24"/>
          <w:szCs w:val="24"/>
        </w:rPr>
        <w:drawing>
          <wp:inline distT="0" distB="0" distL="0" distR="0" wp14:anchorId="6C4D4F9B" wp14:editId="26A1B6B8">
            <wp:extent cx="3270040" cy="1136339"/>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5"/>
                    <a:stretch>
                      <a:fillRect/>
                    </a:stretch>
                  </pic:blipFill>
                  <pic:spPr>
                    <a:xfrm>
                      <a:off x="0" y="0"/>
                      <a:ext cx="3299286" cy="1146502"/>
                    </a:xfrm>
                    <a:prstGeom prst="rect">
                      <a:avLst/>
                    </a:prstGeom>
                  </pic:spPr>
                </pic:pic>
              </a:graphicData>
            </a:graphic>
          </wp:inline>
        </w:drawing>
      </w:r>
    </w:p>
    <w:p w14:paraId="7358E09A" w14:textId="2A58A5B7" w:rsidR="0073327F" w:rsidRDefault="0021464F" w:rsidP="0021464F">
      <w:pPr>
        <w:pStyle w:val="ListParagraph"/>
        <w:numPr>
          <w:ilvl w:val="1"/>
          <w:numId w:val="46"/>
        </w:numPr>
        <w:rPr>
          <w:rFonts w:ascii="Times New Roman" w:hAnsi="Times New Roman"/>
          <w:bCs/>
          <w:sz w:val="24"/>
          <w:szCs w:val="24"/>
        </w:rPr>
      </w:pPr>
      <w:r w:rsidRPr="0021464F">
        <w:rPr>
          <w:rFonts w:ascii="Times New Roman" w:hAnsi="Times New Roman"/>
          <w:bCs/>
          <w:sz w:val="24"/>
          <w:szCs w:val="24"/>
        </w:rPr>
        <w:t>Right click on the project, select Build Path</w:t>
      </w:r>
      <w:r w:rsidR="00B856EC">
        <w:rPr>
          <w:rFonts w:ascii="Times New Roman" w:hAnsi="Times New Roman"/>
          <w:bCs/>
          <w:sz w:val="24"/>
          <w:szCs w:val="24"/>
        </w:rPr>
        <w:t xml:space="preserve"> </w:t>
      </w:r>
      <w:r w:rsidR="00B856EC" w:rsidRPr="00B856EC">
        <w:rPr>
          <w:rFonts w:ascii="Wingdings" w:eastAsia="Wingdings" w:hAnsi="Wingdings" w:cs="Wingdings"/>
          <w:bCs/>
          <w:sz w:val="24"/>
          <w:szCs w:val="24"/>
        </w:rPr>
        <w:t>à</w:t>
      </w:r>
      <w:r w:rsidR="00B856EC">
        <w:rPr>
          <w:rFonts w:ascii="Times New Roman" w:hAnsi="Times New Roman"/>
          <w:bCs/>
          <w:sz w:val="24"/>
          <w:szCs w:val="24"/>
        </w:rPr>
        <w:t xml:space="preserve"> </w:t>
      </w:r>
      <w:r w:rsidRPr="0021464F">
        <w:rPr>
          <w:rFonts w:ascii="Times New Roman" w:hAnsi="Times New Roman"/>
          <w:bCs/>
          <w:sz w:val="24"/>
          <w:szCs w:val="24"/>
        </w:rPr>
        <w:t>Configure Build Path, under the Libraries tab, click the Add JARS button, and select the jackson-core-2.10.3.jar, jackson-annotations-2.10.3.jar, and jackson-databind-2.10.3.jar files copied to your project, click Apply and Close button</w:t>
      </w:r>
      <w:r>
        <w:rPr>
          <w:rFonts w:ascii="Times New Roman" w:hAnsi="Times New Roman"/>
          <w:bCs/>
          <w:sz w:val="24"/>
          <w:szCs w:val="24"/>
        </w:rPr>
        <w:t>.</w:t>
      </w:r>
    </w:p>
    <w:p w14:paraId="27857307" w14:textId="007705A5" w:rsidR="0021464F" w:rsidRPr="00DE2F83" w:rsidRDefault="00D45B13" w:rsidP="00D45B13">
      <w:pPr>
        <w:pStyle w:val="ListParagraph"/>
        <w:ind w:left="1440"/>
        <w:jc w:val="center"/>
        <w:rPr>
          <w:rFonts w:ascii="Times New Roman" w:hAnsi="Times New Roman"/>
          <w:bCs/>
          <w:sz w:val="24"/>
          <w:szCs w:val="24"/>
        </w:rPr>
      </w:pPr>
      <w:r>
        <w:rPr>
          <w:noProof/>
        </w:rPr>
        <w:drawing>
          <wp:inline distT="0" distB="0" distL="0" distR="0" wp14:anchorId="71203AAB" wp14:editId="35ABE8B8">
            <wp:extent cx="3769629" cy="2509864"/>
            <wp:effectExtent l="0" t="0" r="2540" b="5080"/>
            <wp:docPr id="2040014598"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3769629" cy="2509864"/>
                    </a:xfrm>
                    <a:prstGeom prst="rect">
                      <a:avLst/>
                    </a:prstGeom>
                  </pic:spPr>
                </pic:pic>
              </a:graphicData>
            </a:graphic>
          </wp:inline>
        </w:drawing>
      </w:r>
    </w:p>
    <w:p w14:paraId="6A7FAF0B" w14:textId="25DA2CAE" w:rsidR="00AE2011" w:rsidRDefault="00AE2011" w:rsidP="0040692D">
      <w:pPr>
        <w:pStyle w:val="ListParagraph"/>
        <w:numPr>
          <w:ilvl w:val="0"/>
          <w:numId w:val="46"/>
        </w:numPr>
        <w:rPr>
          <w:rFonts w:ascii="Times New Roman" w:hAnsi="Times New Roman"/>
          <w:bCs/>
          <w:sz w:val="24"/>
          <w:szCs w:val="24"/>
        </w:rPr>
      </w:pPr>
      <w:r w:rsidRPr="00DE2F83">
        <w:rPr>
          <w:rFonts w:ascii="Times New Roman" w:hAnsi="Times New Roman"/>
          <w:bCs/>
          <w:sz w:val="24"/>
          <w:szCs w:val="24"/>
        </w:rPr>
        <w:t xml:space="preserve">Create a new Java Class named </w:t>
      </w:r>
      <w:r>
        <w:rPr>
          <w:rFonts w:ascii="Times New Roman" w:hAnsi="Times New Roman"/>
          <w:bCs/>
          <w:i/>
          <w:sz w:val="24"/>
          <w:szCs w:val="24"/>
        </w:rPr>
        <w:t>Car</w:t>
      </w:r>
      <w:r w:rsidRPr="00AE2011">
        <w:rPr>
          <w:rFonts w:ascii="Times New Roman" w:hAnsi="Times New Roman"/>
          <w:bCs/>
          <w:i/>
          <w:sz w:val="24"/>
          <w:szCs w:val="24"/>
        </w:rPr>
        <w:t xml:space="preserve"> </w:t>
      </w:r>
      <w:r w:rsidRPr="00DE2F83">
        <w:rPr>
          <w:rFonts w:ascii="Times New Roman" w:hAnsi="Times New Roman"/>
          <w:bCs/>
          <w:sz w:val="24"/>
          <w:szCs w:val="24"/>
        </w:rPr>
        <w:t xml:space="preserve">in the </w:t>
      </w:r>
      <w:r w:rsidRPr="00D50E9A">
        <w:rPr>
          <w:rFonts w:ascii="Times New Roman" w:hAnsi="Times New Roman"/>
          <w:bCs/>
          <w:i/>
          <w:iCs/>
          <w:sz w:val="24"/>
          <w:szCs w:val="24"/>
        </w:rPr>
        <w:t>app</w:t>
      </w:r>
      <w:r w:rsidRPr="00DE2F83">
        <w:rPr>
          <w:rFonts w:ascii="Times New Roman" w:hAnsi="Times New Roman"/>
          <w:bCs/>
          <w:sz w:val="24"/>
          <w:szCs w:val="24"/>
        </w:rPr>
        <w:t xml:space="preserve"> package with a </w:t>
      </w:r>
      <w:proofErr w:type="gramStart"/>
      <w:r w:rsidRPr="0062603B">
        <w:rPr>
          <w:rFonts w:ascii="Times New Roman" w:hAnsi="Times New Roman"/>
          <w:bCs/>
          <w:i/>
          <w:sz w:val="24"/>
          <w:szCs w:val="24"/>
        </w:rPr>
        <w:t>main</w:t>
      </w:r>
      <w:r w:rsidRPr="00DE2F83">
        <w:rPr>
          <w:rFonts w:ascii="Times New Roman" w:hAnsi="Times New Roman"/>
          <w:bCs/>
          <w:sz w:val="24"/>
          <w:szCs w:val="24"/>
        </w:rPr>
        <w:t>(</w:t>
      </w:r>
      <w:proofErr w:type="gramEnd"/>
      <w:r w:rsidRPr="00DE2F83">
        <w:rPr>
          <w:rFonts w:ascii="Times New Roman" w:hAnsi="Times New Roman"/>
          <w:bCs/>
          <w:sz w:val="24"/>
          <w:szCs w:val="24"/>
        </w:rPr>
        <w:t>) method</w:t>
      </w:r>
      <w:r w:rsidR="00F54BF7">
        <w:rPr>
          <w:rFonts w:ascii="Times New Roman" w:hAnsi="Times New Roman"/>
          <w:bCs/>
          <w:sz w:val="24"/>
          <w:szCs w:val="24"/>
        </w:rPr>
        <w:t xml:space="preserve"> with the </w:t>
      </w:r>
      <w:r w:rsidR="00461D4C">
        <w:rPr>
          <w:rFonts w:ascii="Times New Roman" w:hAnsi="Times New Roman"/>
          <w:bCs/>
          <w:sz w:val="24"/>
          <w:szCs w:val="24"/>
        </w:rPr>
        <w:t xml:space="preserve">private </w:t>
      </w:r>
      <w:r w:rsidR="00F54BF7">
        <w:rPr>
          <w:rFonts w:ascii="Times New Roman" w:hAnsi="Times New Roman"/>
          <w:bCs/>
          <w:sz w:val="24"/>
          <w:szCs w:val="24"/>
        </w:rPr>
        <w:t xml:space="preserve">properties of </w:t>
      </w:r>
      <w:r w:rsidR="00FD0D50" w:rsidRPr="00461D4C">
        <w:rPr>
          <w:rFonts w:ascii="Times New Roman" w:hAnsi="Times New Roman"/>
          <w:bCs/>
          <w:i/>
          <w:iCs/>
          <w:sz w:val="24"/>
          <w:szCs w:val="24"/>
        </w:rPr>
        <w:t>year</w:t>
      </w:r>
      <w:r w:rsidR="00FD0D50">
        <w:rPr>
          <w:rFonts w:ascii="Times New Roman" w:hAnsi="Times New Roman"/>
          <w:bCs/>
          <w:sz w:val="24"/>
          <w:szCs w:val="24"/>
        </w:rPr>
        <w:t xml:space="preserve">, </w:t>
      </w:r>
      <w:r w:rsidR="00FD0D50" w:rsidRPr="00461D4C">
        <w:rPr>
          <w:rFonts w:ascii="Times New Roman" w:hAnsi="Times New Roman"/>
          <w:bCs/>
          <w:i/>
          <w:iCs/>
          <w:sz w:val="24"/>
          <w:szCs w:val="24"/>
        </w:rPr>
        <w:t>make</w:t>
      </w:r>
      <w:r w:rsidR="00FD0D50">
        <w:rPr>
          <w:rFonts w:ascii="Times New Roman" w:hAnsi="Times New Roman"/>
          <w:bCs/>
          <w:sz w:val="24"/>
          <w:szCs w:val="24"/>
        </w:rPr>
        <w:t xml:space="preserve">, </w:t>
      </w:r>
      <w:r w:rsidR="00FD0D50" w:rsidRPr="00461D4C">
        <w:rPr>
          <w:rFonts w:ascii="Times New Roman" w:hAnsi="Times New Roman"/>
          <w:bCs/>
          <w:i/>
          <w:iCs/>
          <w:sz w:val="24"/>
          <w:szCs w:val="24"/>
        </w:rPr>
        <w:t>model</w:t>
      </w:r>
      <w:r w:rsidR="00FD0D50">
        <w:rPr>
          <w:rFonts w:ascii="Times New Roman" w:hAnsi="Times New Roman"/>
          <w:bCs/>
          <w:sz w:val="24"/>
          <w:szCs w:val="24"/>
        </w:rPr>
        <w:t xml:space="preserve">, </w:t>
      </w:r>
      <w:r w:rsidR="00FD0D50" w:rsidRPr="00461D4C">
        <w:rPr>
          <w:rFonts w:ascii="Times New Roman" w:hAnsi="Times New Roman"/>
          <w:bCs/>
          <w:i/>
          <w:iCs/>
          <w:sz w:val="24"/>
          <w:szCs w:val="24"/>
        </w:rPr>
        <w:t>odometer</w:t>
      </w:r>
      <w:r w:rsidR="00FD0D50">
        <w:rPr>
          <w:rFonts w:ascii="Times New Roman" w:hAnsi="Times New Roman"/>
          <w:bCs/>
          <w:sz w:val="24"/>
          <w:szCs w:val="24"/>
        </w:rPr>
        <w:t xml:space="preserve">, and </w:t>
      </w:r>
      <w:proofErr w:type="spellStart"/>
      <w:r w:rsidR="00FD0D50" w:rsidRPr="00461D4C">
        <w:rPr>
          <w:rFonts w:ascii="Times New Roman" w:hAnsi="Times New Roman"/>
          <w:bCs/>
          <w:i/>
          <w:iCs/>
          <w:sz w:val="24"/>
          <w:szCs w:val="24"/>
        </w:rPr>
        <w:t>engineLiters</w:t>
      </w:r>
      <w:proofErr w:type="spellEnd"/>
      <w:r w:rsidR="00F54BF7">
        <w:rPr>
          <w:rFonts w:ascii="Times New Roman" w:hAnsi="Times New Roman"/>
          <w:bCs/>
          <w:sz w:val="24"/>
          <w:szCs w:val="24"/>
        </w:rPr>
        <w:t>, with a default and non</w:t>
      </w:r>
      <w:r w:rsidR="00FD0D50">
        <w:rPr>
          <w:rFonts w:ascii="Times New Roman" w:hAnsi="Times New Roman"/>
          <w:bCs/>
          <w:sz w:val="24"/>
          <w:szCs w:val="24"/>
        </w:rPr>
        <w:t>-</w:t>
      </w:r>
      <w:r w:rsidR="00F54BF7">
        <w:rPr>
          <w:rFonts w:ascii="Times New Roman" w:hAnsi="Times New Roman"/>
          <w:bCs/>
          <w:sz w:val="24"/>
          <w:szCs w:val="24"/>
        </w:rPr>
        <w:t>default constructor, and with getter and setter methods for each property.</w:t>
      </w:r>
    </w:p>
    <w:p w14:paraId="580D5FDA" w14:textId="6D350E03" w:rsidR="00F54BF7" w:rsidRDefault="00FD0D50" w:rsidP="00FD0D50">
      <w:pPr>
        <w:pStyle w:val="ListParagraph"/>
        <w:jc w:val="center"/>
        <w:rPr>
          <w:rFonts w:ascii="Times New Roman" w:hAnsi="Times New Roman"/>
          <w:bCs/>
          <w:sz w:val="24"/>
          <w:szCs w:val="24"/>
        </w:rPr>
      </w:pPr>
      <w:r>
        <w:rPr>
          <w:noProof/>
        </w:rPr>
        <w:lastRenderedPageBreak/>
        <w:drawing>
          <wp:inline distT="0" distB="0" distL="0" distR="0" wp14:anchorId="27676900" wp14:editId="5F918E84">
            <wp:extent cx="3360874" cy="2228374"/>
            <wp:effectExtent l="0" t="0" r="5080" b="0"/>
            <wp:docPr id="17730915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3360874" cy="2228374"/>
                    </a:xfrm>
                    <a:prstGeom prst="rect">
                      <a:avLst/>
                    </a:prstGeom>
                  </pic:spPr>
                </pic:pic>
              </a:graphicData>
            </a:graphic>
          </wp:inline>
        </w:drawing>
      </w:r>
    </w:p>
    <w:p w14:paraId="283327B1" w14:textId="43D8F5C9" w:rsidR="0040692D" w:rsidRDefault="0040692D" w:rsidP="0040692D">
      <w:pPr>
        <w:pStyle w:val="ListParagraph"/>
        <w:numPr>
          <w:ilvl w:val="0"/>
          <w:numId w:val="46"/>
        </w:numPr>
        <w:rPr>
          <w:rFonts w:ascii="Times New Roman" w:hAnsi="Times New Roman"/>
          <w:bCs/>
          <w:sz w:val="24"/>
          <w:szCs w:val="24"/>
        </w:rPr>
      </w:pPr>
      <w:r w:rsidRPr="00DE2F83">
        <w:rPr>
          <w:rFonts w:ascii="Times New Roman" w:hAnsi="Times New Roman"/>
          <w:bCs/>
          <w:sz w:val="24"/>
          <w:szCs w:val="24"/>
        </w:rPr>
        <w:t xml:space="preserve">Create a new Java Class named </w:t>
      </w:r>
      <w:proofErr w:type="spellStart"/>
      <w:r w:rsidR="00AE2011" w:rsidRPr="00AE2011">
        <w:rPr>
          <w:rFonts w:ascii="Times New Roman" w:hAnsi="Times New Roman"/>
          <w:bCs/>
          <w:i/>
          <w:sz w:val="24"/>
          <w:szCs w:val="24"/>
        </w:rPr>
        <w:t>DemoJsonFiles</w:t>
      </w:r>
      <w:proofErr w:type="spellEnd"/>
      <w:r w:rsidR="00AE2011" w:rsidRPr="00AE2011">
        <w:rPr>
          <w:rFonts w:ascii="Times New Roman" w:hAnsi="Times New Roman"/>
          <w:bCs/>
          <w:i/>
          <w:sz w:val="24"/>
          <w:szCs w:val="24"/>
        </w:rPr>
        <w:t xml:space="preserve"> </w:t>
      </w:r>
      <w:r w:rsidRPr="00DE2F83">
        <w:rPr>
          <w:rFonts w:ascii="Times New Roman" w:hAnsi="Times New Roman"/>
          <w:bCs/>
          <w:sz w:val="24"/>
          <w:szCs w:val="24"/>
        </w:rPr>
        <w:t xml:space="preserve">in the </w:t>
      </w:r>
      <w:r w:rsidRPr="00812EA3">
        <w:rPr>
          <w:rFonts w:ascii="Times New Roman" w:hAnsi="Times New Roman"/>
          <w:bCs/>
          <w:i/>
          <w:iCs/>
          <w:sz w:val="24"/>
          <w:szCs w:val="24"/>
        </w:rPr>
        <w:t>app</w:t>
      </w:r>
      <w:r w:rsidRPr="00DE2F83">
        <w:rPr>
          <w:rFonts w:ascii="Times New Roman" w:hAnsi="Times New Roman"/>
          <w:bCs/>
          <w:sz w:val="24"/>
          <w:szCs w:val="24"/>
        </w:rPr>
        <w:t xml:space="preserve"> package with a </w:t>
      </w:r>
      <w:proofErr w:type="gramStart"/>
      <w:r w:rsidRPr="0062603B">
        <w:rPr>
          <w:rFonts w:ascii="Times New Roman" w:hAnsi="Times New Roman"/>
          <w:bCs/>
          <w:i/>
          <w:sz w:val="24"/>
          <w:szCs w:val="24"/>
        </w:rPr>
        <w:t>main</w:t>
      </w:r>
      <w:r w:rsidRPr="00DE2F83">
        <w:rPr>
          <w:rFonts w:ascii="Times New Roman" w:hAnsi="Times New Roman"/>
          <w:bCs/>
          <w:sz w:val="24"/>
          <w:szCs w:val="24"/>
        </w:rPr>
        <w:t>(</w:t>
      </w:r>
      <w:proofErr w:type="gramEnd"/>
      <w:r w:rsidRPr="00DE2F83">
        <w:rPr>
          <w:rFonts w:ascii="Times New Roman" w:hAnsi="Times New Roman"/>
          <w:bCs/>
          <w:sz w:val="24"/>
          <w:szCs w:val="24"/>
        </w:rPr>
        <w:t>) method.</w:t>
      </w:r>
    </w:p>
    <w:p w14:paraId="7559FF07" w14:textId="36CDED01" w:rsidR="00913851" w:rsidRDefault="00913851" w:rsidP="0040692D">
      <w:pPr>
        <w:pStyle w:val="ListParagraph"/>
        <w:numPr>
          <w:ilvl w:val="0"/>
          <w:numId w:val="46"/>
        </w:numPr>
        <w:rPr>
          <w:rFonts w:ascii="Times New Roman" w:hAnsi="Times New Roman"/>
          <w:bCs/>
          <w:sz w:val="24"/>
          <w:szCs w:val="24"/>
        </w:rPr>
      </w:pPr>
      <w:r>
        <w:rPr>
          <w:rFonts w:ascii="Times New Roman" w:hAnsi="Times New Roman"/>
          <w:bCs/>
          <w:sz w:val="24"/>
          <w:szCs w:val="24"/>
        </w:rPr>
        <w:t xml:space="preserve">Create a new method </w:t>
      </w:r>
      <w:r w:rsidR="00F310AC">
        <w:rPr>
          <w:rFonts w:ascii="Times New Roman" w:hAnsi="Times New Roman"/>
          <w:bCs/>
          <w:sz w:val="24"/>
          <w:szCs w:val="24"/>
        </w:rPr>
        <w:t xml:space="preserve">named </w:t>
      </w:r>
      <w:proofErr w:type="spellStart"/>
      <w:proofErr w:type="gramStart"/>
      <w:r w:rsidR="00F310AC" w:rsidRPr="00F310AC">
        <w:rPr>
          <w:rFonts w:ascii="Times New Roman" w:hAnsi="Times New Roman"/>
          <w:bCs/>
          <w:i/>
          <w:iCs/>
          <w:sz w:val="24"/>
          <w:szCs w:val="24"/>
        </w:rPr>
        <w:t>saveToFile</w:t>
      </w:r>
      <w:proofErr w:type="spellEnd"/>
      <w:r w:rsidR="00F310AC" w:rsidRPr="00F310AC">
        <w:rPr>
          <w:rFonts w:ascii="Times New Roman" w:hAnsi="Times New Roman"/>
          <w:bCs/>
          <w:i/>
          <w:iCs/>
          <w:sz w:val="24"/>
          <w:szCs w:val="24"/>
        </w:rPr>
        <w:t>(</w:t>
      </w:r>
      <w:proofErr w:type="gramEnd"/>
      <w:r w:rsidR="00F310AC" w:rsidRPr="00F310AC">
        <w:rPr>
          <w:rFonts w:ascii="Times New Roman" w:hAnsi="Times New Roman"/>
          <w:bCs/>
          <w:i/>
          <w:iCs/>
          <w:sz w:val="24"/>
          <w:szCs w:val="24"/>
        </w:rPr>
        <w:t>)</w:t>
      </w:r>
      <w:r w:rsidR="00F310AC">
        <w:rPr>
          <w:rFonts w:ascii="Times New Roman" w:hAnsi="Times New Roman"/>
          <w:bCs/>
          <w:sz w:val="24"/>
          <w:szCs w:val="24"/>
        </w:rPr>
        <w:t xml:space="preserve"> </w:t>
      </w:r>
      <w:r>
        <w:rPr>
          <w:rFonts w:ascii="Times New Roman" w:hAnsi="Times New Roman"/>
          <w:bCs/>
          <w:sz w:val="24"/>
          <w:szCs w:val="24"/>
        </w:rPr>
        <w:t xml:space="preserve">in the </w:t>
      </w:r>
      <w:proofErr w:type="spellStart"/>
      <w:r w:rsidRPr="00AE2011">
        <w:rPr>
          <w:rFonts w:ascii="Times New Roman" w:hAnsi="Times New Roman"/>
          <w:bCs/>
          <w:i/>
          <w:sz w:val="24"/>
          <w:szCs w:val="24"/>
        </w:rPr>
        <w:t>DemoJsonFiles</w:t>
      </w:r>
      <w:proofErr w:type="spellEnd"/>
      <w:r w:rsidRPr="00AE2011">
        <w:rPr>
          <w:rFonts w:ascii="Times New Roman" w:hAnsi="Times New Roman"/>
          <w:bCs/>
          <w:i/>
          <w:sz w:val="24"/>
          <w:szCs w:val="24"/>
        </w:rPr>
        <w:t xml:space="preserve"> </w:t>
      </w:r>
      <w:r>
        <w:rPr>
          <w:rFonts w:ascii="Times New Roman" w:hAnsi="Times New Roman"/>
          <w:bCs/>
          <w:sz w:val="24"/>
          <w:szCs w:val="24"/>
        </w:rPr>
        <w:t xml:space="preserve">class </w:t>
      </w:r>
      <w:r w:rsidR="000B31D7">
        <w:rPr>
          <w:rFonts w:ascii="Times New Roman" w:hAnsi="Times New Roman"/>
          <w:bCs/>
          <w:sz w:val="24"/>
          <w:szCs w:val="24"/>
        </w:rPr>
        <w:t xml:space="preserve">that will </w:t>
      </w:r>
      <w:r w:rsidR="00C320A5">
        <w:rPr>
          <w:rFonts w:ascii="Times New Roman" w:hAnsi="Times New Roman"/>
          <w:bCs/>
          <w:sz w:val="24"/>
          <w:szCs w:val="24"/>
        </w:rPr>
        <w:t>serialize a</w:t>
      </w:r>
      <w:r>
        <w:rPr>
          <w:rFonts w:ascii="Times New Roman" w:hAnsi="Times New Roman"/>
          <w:bCs/>
          <w:sz w:val="24"/>
          <w:szCs w:val="24"/>
        </w:rPr>
        <w:t xml:space="preserve"> Car </w:t>
      </w:r>
      <w:r w:rsidR="00C320A5">
        <w:rPr>
          <w:rFonts w:ascii="Times New Roman" w:hAnsi="Times New Roman"/>
          <w:bCs/>
          <w:sz w:val="24"/>
          <w:szCs w:val="24"/>
        </w:rPr>
        <w:t xml:space="preserve">Object </w:t>
      </w:r>
      <w:r>
        <w:rPr>
          <w:rFonts w:ascii="Times New Roman" w:hAnsi="Times New Roman"/>
          <w:bCs/>
          <w:sz w:val="24"/>
          <w:szCs w:val="24"/>
        </w:rPr>
        <w:t>to a JSON file</w:t>
      </w:r>
      <w:r w:rsidR="008C186D">
        <w:rPr>
          <w:rFonts w:ascii="Times New Roman" w:hAnsi="Times New Roman"/>
          <w:bCs/>
          <w:sz w:val="24"/>
          <w:szCs w:val="24"/>
        </w:rPr>
        <w:t xml:space="preserve"> using the Jackson library</w:t>
      </w:r>
      <w:r>
        <w:rPr>
          <w:rFonts w:ascii="Times New Roman" w:hAnsi="Times New Roman"/>
          <w:bCs/>
          <w:sz w:val="24"/>
          <w:szCs w:val="24"/>
        </w:rPr>
        <w:t>:</w:t>
      </w:r>
    </w:p>
    <w:p w14:paraId="79AF2CD5" w14:textId="25D39297" w:rsidR="000B31D7" w:rsidRDefault="00993DCA" w:rsidP="00993DCA">
      <w:pPr>
        <w:pStyle w:val="ListParagraph"/>
        <w:jc w:val="center"/>
        <w:rPr>
          <w:rFonts w:ascii="Times New Roman" w:hAnsi="Times New Roman"/>
          <w:bCs/>
          <w:sz w:val="24"/>
          <w:szCs w:val="24"/>
        </w:rPr>
      </w:pPr>
      <w:r>
        <w:rPr>
          <w:noProof/>
        </w:rPr>
        <w:drawing>
          <wp:inline distT="0" distB="0" distL="0" distR="0" wp14:anchorId="40AB7735" wp14:editId="3E06D136">
            <wp:extent cx="3863491" cy="2818367"/>
            <wp:effectExtent l="0" t="0" r="0" b="1270"/>
            <wp:docPr id="1767205160" name="Picture 1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3863491" cy="2818367"/>
                    </a:xfrm>
                    <a:prstGeom prst="rect">
                      <a:avLst/>
                    </a:prstGeom>
                  </pic:spPr>
                </pic:pic>
              </a:graphicData>
            </a:graphic>
          </wp:inline>
        </w:drawing>
      </w:r>
    </w:p>
    <w:p w14:paraId="444E5277" w14:textId="48B12EAA" w:rsidR="00913851" w:rsidRDefault="000B31D7" w:rsidP="0040692D">
      <w:pPr>
        <w:pStyle w:val="ListParagraph"/>
        <w:numPr>
          <w:ilvl w:val="0"/>
          <w:numId w:val="46"/>
        </w:numPr>
        <w:rPr>
          <w:rFonts w:ascii="Times New Roman" w:hAnsi="Times New Roman"/>
          <w:bCs/>
          <w:sz w:val="24"/>
          <w:szCs w:val="24"/>
        </w:rPr>
      </w:pPr>
      <w:r>
        <w:rPr>
          <w:rFonts w:ascii="Times New Roman" w:hAnsi="Times New Roman"/>
          <w:bCs/>
          <w:sz w:val="24"/>
          <w:szCs w:val="24"/>
        </w:rPr>
        <w:t xml:space="preserve">Create a new method </w:t>
      </w:r>
      <w:r w:rsidR="00C320A5">
        <w:rPr>
          <w:rFonts w:ascii="Times New Roman" w:hAnsi="Times New Roman"/>
          <w:bCs/>
          <w:sz w:val="24"/>
          <w:szCs w:val="24"/>
        </w:rPr>
        <w:t xml:space="preserve">named </w:t>
      </w:r>
      <w:proofErr w:type="spellStart"/>
      <w:proofErr w:type="gramStart"/>
      <w:r w:rsidR="00C320A5" w:rsidRPr="00C320A5">
        <w:rPr>
          <w:rFonts w:ascii="Times New Roman" w:hAnsi="Times New Roman"/>
          <w:bCs/>
          <w:i/>
          <w:iCs/>
          <w:sz w:val="24"/>
          <w:szCs w:val="24"/>
        </w:rPr>
        <w:t>readFromFile</w:t>
      </w:r>
      <w:proofErr w:type="spellEnd"/>
      <w:r w:rsidR="00C320A5" w:rsidRPr="00C320A5">
        <w:rPr>
          <w:rFonts w:ascii="Times New Roman" w:hAnsi="Times New Roman"/>
          <w:bCs/>
          <w:i/>
          <w:iCs/>
          <w:sz w:val="24"/>
          <w:szCs w:val="24"/>
        </w:rPr>
        <w:t>(</w:t>
      </w:r>
      <w:proofErr w:type="gramEnd"/>
      <w:r w:rsidR="00C320A5" w:rsidRPr="00C320A5">
        <w:rPr>
          <w:rFonts w:ascii="Times New Roman" w:hAnsi="Times New Roman"/>
          <w:bCs/>
          <w:i/>
          <w:iCs/>
          <w:sz w:val="24"/>
          <w:szCs w:val="24"/>
        </w:rPr>
        <w:t>)</w:t>
      </w:r>
      <w:r w:rsidR="00C320A5">
        <w:rPr>
          <w:rFonts w:ascii="Times New Roman" w:hAnsi="Times New Roman"/>
          <w:bCs/>
          <w:sz w:val="24"/>
          <w:szCs w:val="24"/>
        </w:rPr>
        <w:t xml:space="preserve"> </w:t>
      </w:r>
      <w:r>
        <w:rPr>
          <w:rFonts w:ascii="Times New Roman" w:hAnsi="Times New Roman"/>
          <w:bCs/>
          <w:sz w:val="24"/>
          <w:szCs w:val="24"/>
        </w:rPr>
        <w:t xml:space="preserve">in the </w:t>
      </w:r>
      <w:proofErr w:type="spellStart"/>
      <w:r w:rsidRPr="00AE2011">
        <w:rPr>
          <w:rFonts w:ascii="Times New Roman" w:hAnsi="Times New Roman"/>
          <w:bCs/>
          <w:i/>
          <w:sz w:val="24"/>
          <w:szCs w:val="24"/>
        </w:rPr>
        <w:t>DemoJsonFiles</w:t>
      </w:r>
      <w:proofErr w:type="spellEnd"/>
      <w:r w:rsidRPr="00AE2011">
        <w:rPr>
          <w:rFonts w:ascii="Times New Roman" w:hAnsi="Times New Roman"/>
          <w:bCs/>
          <w:i/>
          <w:sz w:val="24"/>
          <w:szCs w:val="24"/>
        </w:rPr>
        <w:t xml:space="preserve"> </w:t>
      </w:r>
      <w:r>
        <w:rPr>
          <w:rFonts w:ascii="Times New Roman" w:hAnsi="Times New Roman"/>
          <w:bCs/>
          <w:sz w:val="24"/>
          <w:szCs w:val="24"/>
        </w:rPr>
        <w:t xml:space="preserve">class to </w:t>
      </w:r>
      <w:r w:rsidR="0039309E">
        <w:rPr>
          <w:rFonts w:ascii="Times New Roman" w:hAnsi="Times New Roman"/>
          <w:bCs/>
          <w:sz w:val="24"/>
          <w:szCs w:val="24"/>
        </w:rPr>
        <w:t>read JSON from a file and serialize it to a</w:t>
      </w:r>
      <w:r>
        <w:rPr>
          <w:rFonts w:ascii="Times New Roman" w:hAnsi="Times New Roman"/>
          <w:bCs/>
          <w:sz w:val="24"/>
          <w:szCs w:val="24"/>
        </w:rPr>
        <w:t xml:space="preserve"> Car </w:t>
      </w:r>
      <w:r w:rsidR="0039309E">
        <w:rPr>
          <w:rFonts w:ascii="Times New Roman" w:hAnsi="Times New Roman"/>
          <w:bCs/>
          <w:sz w:val="24"/>
          <w:szCs w:val="24"/>
        </w:rPr>
        <w:t>Object</w:t>
      </w:r>
      <w:r w:rsidR="00171832">
        <w:rPr>
          <w:rFonts w:ascii="Times New Roman" w:hAnsi="Times New Roman"/>
          <w:bCs/>
          <w:sz w:val="24"/>
          <w:szCs w:val="24"/>
        </w:rPr>
        <w:t xml:space="preserve"> using the Jackson library</w:t>
      </w:r>
      <w:r w:rsidR="0039309E">
        <w:rPr>
          <w:rFonts w:ascii="Times New Roman" w:hAnsi="Times New Roman"/>
          <w:bCs/>
          <w:sz w:val="24"/>
          <w:szCs w:val="24"/>
        </w:rPr>
        <w:t>:</w:t>
      </w:r>
    </w:p>
    <w:p w14:paraId="5486B002" w14:textId="66AAB23D" w:rsidR="0039309E" w:rsidRPr="00DE2F83" w:rsidRDefault="0039309E" w:rsidP="0039309E">
      <w:pPr>
        <w:pStyle w:val="ListParagraph"/>
        <w:jc w:val="center"/>
        <w:rPr>
          <w:rFonts w:ascii="Times New Roman" w:hAnsi="Times New Roman"/>
          <w:bCs/>
          <w:sz w:val="24"/>
          <w:szCs w:val="24"/>
        </w:rPr>
      </w:pPr>
      <w:r>
        <w:rPr>
          <w:noProof/>
        </w:rPr>
        <w:lastRenderedPageBreak/>
        <w:drawing>
          <wp:inline distT="0" distB="0" distL="0" distR="0" wp14:anchorId="3D84C0CD" wp14:editId="59698B95">
            <wp:extent cx="3748434" cy="3388008"/>
            <wp:effectExtent l="0" t="0" r="0" b="3175"/>
            <wp:docPr id="761168162" name="Picture 1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3748434" cy="3388008"/>
                    </a:xfrm>
                    <a:prstGeom prst="rect">
                      <a:avLst/>
                    </a:prstGeom>
                  </pic:spPr>
                </pic:pic>
              </a:graphicData>
            </a:graphic>
          </wp:inline>
        </w:drawing>
      </w:r>
    </w:p>
    <w:p w14:paraId="2D8B3236" w14:textId="3DF0E8D3" w:rsidR="00B505DB" w:rsidRDefault="0013373C" w:rsidP="0040692D">
      <w:pPr>
        <w:pStyle w:val="ListParagraph"/>
        <w:numPr>
          <w:ilvl w:val="0"/>
          <w:numId w:val="46"/>
        </w:numPr>
        <w:rPr>
          <w:rFonts w:ascii="Times New Roman" w:hAnsi="Times New Roman"/>
          <w:bCs/>
          <w:sz w:val="24"/>
          <w:szCs w:val="24"/>
        </w:rPr>
      </w:pPr>
      <w:r>
        <w:rPr>
          <w:rFonts w:ascii="Times New Roman" w:hAnsi="Times New Roman"/>
          <w:bCs/>
          <w:sz w:val="24"/>
          <w:szCs w:val="24"/>
        </w:rPr>
        <w:t xml:space="preserve">Implement the </w:t>
      </w:r>
      <w:proofErr w:type="gramStart"/>
      <w:r w:rsidRPr="0013373C">
        <w:rPr>
          <w:rFonts w:ascii="Times New Roman" w:hAnsi="Times New Roman"/>
          <w:bCs/>
          <w:i/>
          <w:iCs/>
          <w:sz w:val="24"/>
          <w:szCs w:val="24"/>
        </w:rPr>
        <w:t>main(</w:t>
      </w:r>
      <w:proofErr w:type="gramEnd"/>
      <w:r w:rsidRPr="0013373C">
        <w:rPr>
          <w:rFonts w:ascii="Times New Roman" w:hAnsi="Times New Roman"/>
          <w:bCs/>
          <w:i/>
          <w:iCs/>
          <w:sz w:val="24"/>
          <w:szCs w:val="24"/>
        </w:rPr>
        <w:t>)</w:t>
      </w:r>
      <w:r>
        <w:rPr>
          <w:rFonts w:ascii="Times New Roman" w:hAnsi="Times New Roman"/>
          <w:bCs/>
          <w:sz w:val="24"/>
          <w:szCs w:val="24"/>
        </w:rPr>
        <w:t xml:space="preserve"> method in the </w:t>
      </w:r>
      <w:proofErr w:type="spellStart"/>
      <w:r w:rsidRPr="00AE2011">
        <w:rPr>
          <w:rFonts w:ascii="Times New Roman" w:hAnsi="Times New Roman"/>
          <w:bCs/>
          <w:i/>
          <w:sz w:val="24"/>
          <w:szCs w:val="24"/>
        </w:rPr>
        <w:t>DemoJsonFiles</w:t>
      </w:r>
      <w:proofErr w:type="spellEnd"/>
      <w:r w:rsidRPr="00AE2011">
        <w:rPr>
          <w:rFonts w:ascii="Times New Roman" w:hAnsi="Times New Roman"/>
          <w:bCs/>
          <w:i/>
          <w:sz w:val="24"/>
          <w:szCs w:val="24"/>
        </w:rPr>
        <w:t xml:space="preserve"> </w:t>
      </w:r>
      <w:r>
        <w:rPr>
          <w:rFonts w:ascii="Times New Roman" w:hAnsi="Times New Roman"/>
          <w:bCs/>
          <w:sz w:val="24"/>
          <w:szCs w:val="24"/>
        </w:rPr>
        <w:t xml:space="preserve">class </w:t>
      </w:r>
      <w:r w:rsidR="002B2442">
        <w:rPr>
          <w:rFonts w:ascii="Times New Roman" w:hAnsi="Times New Roman"/>
          <w:bCs/>
          <w:sz w:val="24"/>
          <w:szCs w:val="24"/>
        </w:rPr>
        <w:t>that will convert an array of Cars to JSON, then read the JSON back</w:t>
      </w:r>
      <w:r w:rsidR="00522F2C">
        <w:rPr>
          <w:rFonts w:ascii="Times New Roman" w:hAnsi="Times New Roman"/>
          <w:bCs/>
          <w:sz w:val="24"/>
          <w:szCs w:val="24"/>
        </w:rPr>
        <w:t>,</w:t>
      </w:r>
      <w:r w:rsidR="002B2442">
        <w:rPr>
          <w:rFonts w:ascii="Times New Roman" w:hAnsi="Times New Roman"/>
          <w:bCs/>
          <w:sz w:val="24"/>
          <w:szCs w:val="24"/>
        </w:rPr>
        <w:t xml:space="preserve"> converting it back to an array of Cars and displaying the Cars back to the console</w:t>
      </w:r>
      <w:r w:rsidR="00B223FD">
        <w:rPr>
          <w:rFonts w:ascii="Times New Roman" w:hAnsi="Times New Roman"/>
          <w:bCs/>
          <w:sz w:val="24"/>
          <w:szCs w:val="24"/>
        </w:rPr>
        <w:t>.</w:t>
      </w:r>
      <w:r w:rsidR="00817CF1">
        <w:rPr>
          <w:rFonts w:ascii="Times New Roman" w:hAnsi="Times New Roman"/>
          <w:bCs/>
          <w:sz w:val="24"/>
          <w:szCs w:val="24"/>
        </w:rPr>
        <w:t xml:space="preserve"> </w:t>
      </w:r>
    </w:p>
    <w:p w14:paraId="4D8666F3" w14:textId="2A2C913D" w:rsidR="0040692D" w:rsidRDefault="00517932" w:rsidP="0040692D">
      <w:pPr>
        <w:pStyle w:val="ListParagraph"/>
        <w:numPr>
          <w:ilvl w:val="0"/>
          <w:numId w:val="46"/>
        </w:numPr>
        <w:rPr>
          <w:rFonts w:ascii="Times New Roman" w:hAnsi="Times New Roman"/>
          <w:bCs/>
          <w:sz w:val="24"/>
          <w:szCs w:val="24"/>
        </w:rPr>
      </w:pPr>
      <w:r w:rsidRPr="00E25436">
        <w:rPr>
          <w:rFonts w:ascii="Times New Roman" w:hAnsi="Times New Roman"/>
          <w:bCs/>
          <w:sz w:val="24"/>
          <w:szCs w:val="24"/>
        </w:rPr>
        <w:t>Run the application (</w:t>
      </w:r>
      <w:ins w:id="8" w:author="Mark Reha" w:date="2020-08-12T09:51:00Z">
        <w:r w:rsidR="00395A01">
          <w:rPr>
            <w:rFonts w:ascii="Times New Roman" w:hAnsi="Times New Roman"/>
            <w:bCs/>
            <w:sz w:val="24"/>
            <w:szCs w:val="24"/>
          </w:rPr>
          <w:t xml:space="preserve">if there are </w:t>
        </w:r>
      </w:ins>
      <w:commentRangeStart w:id="9"/>
      <w:r w:rsidRPr="00E25436">
        <w:rPr>
          <w:rFonts w:ascii="Times New Roman" w:hAnsi="Times New Roman"/>
          <w:bCs/>
          <w:sz w:val="24"/>
          <w:szCs w:val="24"/>
        </w:rPr>
        <w:t xml:space="preserve">errors refresh </w:t>
      </w:r>
      <w:commentRangeEnd w:id="9"/>
      <w:r w:rsidR="004E5899">
        <w:rPr>
          <w:rStyle w:val="CommentReference"/>
          <w:rFonts w:ascii="Times New Roman" w:hAnsi="Times New Roman"/>
        </w:rPr>
        <w:commentReference w:id="9"/>
      </w:r>
      <w:r w:rsidRPr="00E25436">
        <w:rPr>
          <w:rFonts w:ascii="Times New Roman" w:hAnsi="Times New Roman"/>
          <w:bCs/>
          <w:sz w:val="24"/>
          <w:szCs w:val="24"/>
        </w:rPr>
        <w:t>the project by right clicking on the project and selecting the Refresh menu option)</w:t>
      </w:r>
      <w:r>
        <w:rPr>
          <w:rFonts w:ascii="Times New Roman" w:hAnsi="Times New Roman"/>
          <w:bCs/>
          <w:sz w:val="24"/>
          <w:szCs w:val="24"/>
        </w:rPr>
        <w:t xml:space="preserve">. </w:t>
      </w:r>
      <w:r w:rsidR="00B223FD">
        <w:rPr>
          <w:rFonts w:ascii="Times New Roman" w:hAnsi="Times New Roman"/>
          <w:bCs/>
          <w:sz w:val="24"/>
          <w:szCs w:val="24"/>
        </w:rPr>
        <w:t xml:space="preserve">Inspect the JSON file </w:t>
      </w:r>
      <w:r w:rsidR="008912DA">
        <w:rPr>
          <w:rFonts w:ascii="Times New Roman" w:hAnsi="Times New Roman"/>
          <w:bCs/>
          <w:sz w:val="24"/>
          <w:szCs w:val="24"/>
        </w:rPr>
        <w:t xml:space="preserve">that was generated by the code </w:t>
      </w:r>
      <w:r w:rsidR="00B223FD">
        <w:rPr>
          <w:rFonts w:ascii="Times New Roman" w:hAnsi="Times New Roman"/>
          <w:bCs/>
          <w:sz w:val="24"/>
          <w:szCs w:val="24"/>
        </w:rPr>
        <w:t>with any text editor and beautify it using JSON Pretty Print.</w:t>
      </w:r>
      <w:r w:rsidR="00995470">
        <w:rPr>
          <w:rFonts w:ascii="Times New Roman" w:hAnsi="Times New Roman"/>
          <w:bCs/>
          <w:sz w:val="24"/>
          <w:szCs w:val="24"/>
        </w:rPr>
        <w:t xml:space="preserve"> Take a screenshot of the final JSON file and a screenshot of the console output after the application has been run.</w:t>
      </w:r>
    </w:p>
    <w:p w14:paraId="4FE1C875" w14:textId="14578CC9" w:rsidR="002B2442" w:rsidRPr="00DE2F83" w:rsidRDefault="002B2442" w:rsidP="002B2442">
      <w:pPr>
        <w:pStyle w:val="ListParagraph"/>
        <w:jc w:val="center"/>
        <w:rPr>
          <w:rFonts w:ascii="Times New Roman" w:hAnsi="Times New Roman"/>
          <w:bCs/>
          <w:sz w:val="24"/>
          <w:szCs w:val="24"/>
        </w:rPr>
      </w:pPr>
      <w:r>
        <w:rPr>
          <w:noProof/>
        </w:rPr>
        <w:lastRenderedPageBreak/>
        <w:drawing>
          <wp:inline distT="0" distB="0" distL="0" distR="0" wp14:anchorId="7DC0C4BF" wp14:editId="57035EA9">
            <wp:extent cx="4105717" cy="2808645"/>
            <wp:effectExtent l="0" t="0" r="0" b="0"/>
            <wp:docPr id="2071691097" name="Picture 1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4105717" cy="2808645"/>
                    </a:xfrm>
                    <a:prstGeom prst="rect">
                      <a:avLst/>
                    </a:prstGeom>
                  </pic:spPr>
                </pic:pic>
              </a:graphicData>
            </a:graphic>
          </wp:inline>
        </w:drawing>
      </w:r>
    </w:p>
    <w:p w14:paraId="167D8ECA" w14:textId="77777777" w:rsidR="007C76D6" w:rsidRDefault="007C76D6" w:rsidP="00670E79">
      <w:pPr>
        <w:spacing w:after="0"/>
        <w:rPr>
          <w:bCs/>
          <w:u w:val="single"/>
        </w:rPr>
      </w:pPr>
    </w:p>
    <w:p w14:paraId="1D78D2A7" w14:textId="77777777" w:rsidR="007C76D6" w:rsidRDefault="007C76D6" w:rsidP="00670E79">
      <w:pPr>
        <w:spacing w:after="0"/>
        <w:rPr>
          <w:bCs/>
          <w:u w:val="single"/>
        </w:rPr>
      </w:pPr>
    </w:p>
    <w:p w14:paraId="32E73DD8" w14:textId="3495D3B0" w:rsidR="00670E79" w:rsidRPr="0028576C" w:rsidRDefault="00670E79" w:rsidP="00670E79">
      <w:pPr>
        <w:spacing w:after="0"/>
        <w:rPr>
          <w:bCs/>
          <w:u w:val="single"/>
        </w:rPr>
      </w:pPr>
      <w:r w:rsidRPr="0028576C">
        <w:rPr>
          <w:bCs/>
          <w:u w:val="single"/>
        </w:rPr>
        <w:t>Deliverables</w:t>
      </w:r>
      <w:r w:rsidRPr="0028576C">
        <w:rPr>
          <w:bCs/>
        </w:rPr>
        <w:t>:</w:t>
      </w:r>
    </w:p>
    <w:p w14:paraId="6C3C46EE" w14:textId="650E9B9B" w:rsidR="00670E79" w:rsidRPr="0028576C" w:rsidRDefault="00670E79" w:rsidP="00670E79">
      <w:pPr>
        <w:pStyle w:val="ListParagraph"/>
        <w:spacing w:after="0"/>
        <w:ind w:left="0"/>
        <w:rPr>
          <w:rFonts w:ascii="Times New Roman" w:hAnsi="Times New Roman"/>
          <w:szCs w:val="24"/>
        </w:rPr>
      </w:pPr>
      <w:r>
        <w:rPr>
          <w:rFonts w:ascii="Times New Roman" w:hAnsi="Times New Roman"/>
          <w:bCs/>
          <w:sz w:val="24"/>
          <w:szCs w:val="24"/>
        </w:rPr>
        <w:t xml:space="preserve">The following need to be submitted as this part of the </w:t>
      </w:r>
      <w:r w:rsidR="00CA5EA0">
        <w:rPr>
          <w:rFonts w:ascii="Times New Roman" w:hAnsi="Times New Roman"/>
          <w:bCs/>
          <w:sz w:val="24"/>
          <w:szCs w:val="24"/>
        </w:rPr>
        <w:t>a</w:t>
      </w:r>
      <w:r>
        <w:rPr>
          <w:rFonts w:ascii="Times New Roman" w:hAnsi="Times New Roman"/>
          <w:bCs/>
          <w:sz w:val="24"/>
          <w:szCs w:val="24"/>
        </w:rPr>
        <w:t>ctivity</w:t>
      </w:r>
      <w:r w:rsidRPr="0028576C">
        <w:rPr>
          <w:rFonts w:ascii="Times New Roman" w:hAnsi="Times New Roman"/>
          <w:bCs/>
          <w:sz w:val="24"/>
          <w:szCs w:val="24"/>
        </w:rPr>
        <w:t>:</w:t>
      </w:r>
    </w:p>
    <w:p w14:paraId="5F7A12E4" w14:textId="019D76E0" w:rsidR="00670E79" w:rsidRDefault="00670E79" w:rsidP="00670E79">
      <w:pPr>
        <w:pStyle w:val="ListParagraph"/>
        <w:numPr>
          <w:ilvl w:val="0"/>
          <w:numId w:val="29"/>
        </w:numPr>
        <w:spacing w:after="0"/>
        <w:rPr>
          <w:rFonts w:ascii="Times New Roman" w:hAnsi="Times New Roman"/>
          <w:szCs w:val="24"/>
        </w:rPr>
      </w:pPr>
      <w:r>
        <w:rPr>
          <w:rFonts w:ascii="Times New Roman" w:hAnsi="Times New Roman"/>
          <w:bCs/>
          <w:sz w:val="24"/>
          <w:szCs w:val="24"/>
        </w:rPr>
        <w:t xml:space="preserve">All screenshots of </w:t>
      </w:r>
      <w:r w:rsidR="001A25FF">
        <w:rPr>
          <w:rFonts w:ascii="Times New Roman" w:hAnsi="Times New Roman"/>
          <w:bCs/>
          <w:sz w:val="24"/>
          <w:szCs w:val="24"/>
        </w:rPr>
        <w:t>application</w:t>
      </w:r>
      <w:r>
        <w:rPr>
          <w:rFonts w:ascii="Times New Roman" w:hAnsi="Times New Roman"/>
          <w:bCs/>
          <w:sz w:val="24"/>
          <w:szCs w:val="24"/>
        </w:rPr>
        <w:t xml:space="preserve"> in operation.</w:t>
      </w:r>
      <w:r w:rsidRPr="0028576C">
        <w:rPr>
          <w:rFonts w:ascii="Times New Roman" w:hAnsi="Times New Roman"/>
          <w:szCs w:val="24"/>
        </w:rPr>
        <w:t xml:space="preserve"> </w:t>
      </w:r>
    </w:p>
    <w:p w14:paraId="6933AD89" w14:textId="7C747C2C" w:rsidR="00670E79" w:rsidRPr="0028576C" w:rsidRDefault="00630CD5" w:rsidP="00670E79">
      <w:pPr>
        <w:pStyle w:val="ListParagraph"/>
        <w:numPr>
          <w:ilvl w:val="0"/>
          <w:numId w:val="29"/>
        </w:numPr>
        <w:spacing w:after="0"/>
        <w:rPr>
          <w:rFonts w:ascii="Times New Roman" w:hAnsi="Times New Roman"/>
          <w:szCs w:val="24"/>
        </w:rPr>
      </w:pPr>
      <w:r>
        <w:rPr>
          <w:rFonts w:ascii="Times New Roman" w:hAnsi="Times New Roman"/>
          <w:bCs/>
          <w:sz w:val="24"/>
          <w:szCs w:val="24"/>
        </w:rPr>
        <w:t>ZIP file of the code in the project folder. Include the JavaDoc generated for the project</w:t>
      </w:r>
      <w:r w:rsidR="00181BD5">
        <w:rPr>
          <w:rFonts w:ascii="Times New Roman" w:hAnsi="Times New Roman"/>
          <w:bCs/>
          <w:sz w:val="24"/>
          <w:szCs w:val="24"/>
        </w:rPr>
        <w:t>.</w:t>
      </w:r>
    </w:p>
    <w:p w14:paraId="23191818" w14:textId="5EB9034A" w:rsidR="002A65F2" w:rsidRDefault="002A65F2">
      <w:pPr>
        <w:spacing w:after="0"/>
        <w:rPr>
          <w:b/>
          <w:szCs w:val="24"/>
        </w:rPr>
      </w:pPr>
    </w:p>
    <w:p w14:paraId="42F9A7E6" w14:textId="2CBB92FC" w:rsidR="00AF7801" w:rsidRDefault="00AF7801">
      <w:pPr>
        <w:spacing w:after="0"/>
        <w:rPr>
          <w:b/>
          <w:szCs w:val="24"/>
        </w:rPr>
      </w:pPr>
      <w:r>
        <w:rPr>
          <w:b/>
          <w:szCs w:val="24"/>
        </w:rPr>
        <w:br w:type="page"/>
      </w:r>
    </w:p>
    <w:p w14:paraId="39FEC35E" w14:textId="7FADA0AA" w:rsidR="000F0E02" w:rsidRDefault="000F0E02" w:rsidP="000F0E02">
      <w:pPr>
        <w:spacing w:after="120"/>
        <w:rPr>
          <w:bCs/>
          <w:szCs w:val="24"/>
        </w:rPr>
      </w:pPr>
      <w:r>
        <w:rPr>
          <w:b/>
          <w:szCs w:val="24"/>
        </w:rPr>
        <w:lastRenderedPageBreak/>
        <w:t>Research Questions</w:t>
      </w:r>
    </w:p>
    <w:p w14:paraId="7D99C662" w14:textId="45DEFEE1" w:rsidR="000F0E02" w:rsidRDefault="000F0E02" w:rsidP="006143FF">
      <w:pPr>
        <w:pStyle w:val="ListParagraph"/>
        <w:numPr>
          <w:ilvl w:val="0"/>
          <w:numId w:val="2"/>
        </w:numPr>
        <w:spacing w:after="120"/>
        <w:rPr>
          <w:rFonts w:ascii="Times New Roman" w:hAnsi="Times New Roman"/>
          <w:bCs/>
          <w:sz w:val="24"/>
          <w:szCs w:val="24"/>
        </w:rPr>
      </w:pPr>
      <w:r>
        <w:rPr>
          <w:rFonts w:ascii="Times New Roman" w:hAnsi="Times New Roman"/>
          <w:bCs/>
          <w:sz w:val="24"/>
          <w:szCs w:val="24"/>
        </w:rPr>
        <w:t>Research Questions: For traditional ground students</w:t>
      </w:r>
      <w:r w:rsidR="00CA5EA0">
        <w:rPr>
          <w:rFonts w:ascii="Times New Roman" w:hAnsi="Times New Roman"/>
          <w:bCs/>
          <w:sz w:val="24"/>
          <w:szCs w:val="24"/>
        </w:rPr>
        <w:t>.</w:t>
      </w:r>
      <w:r>
        <w:rPr>
          <w:rFonts w:ascii="Times New Roman" w:hAnsi="Times New Roman"/>
          <w:bCs/>
          <w:sz w:val="24"/>
          <w:szCs w:val="24"/>
        </w:rPr>
        <w:t xml:space="preserve"> in a </w:t>
      </w:r>
      <w:r w:rsidR="00CA5EA0">
        <w:rPr>
          <w:rFonts w:ascii="Times New Roman" w:hAnsi="Times New Roman"/>
          <w:bCs/>
          <w:sz w:val="24"/>
          <w:szCs w:val="24"/>
        </w:rPr>
        <w:t xml:space="preserve">Microsoft </w:t>
      </w:r>
      <w:r>
        <w:rPr>
          <w:rFonts w:ascii="Times New Roman" w:hAnsi="Times New Roman"/>
          <w:bCs/>
          <w:sz w:val="24"/>
          <w:szCs w:val="24"/>
        </w:rPr>
        <w:t>Word document</w:t>
      </w:r>
      <w:r w:rsidR="00CA5EA0">
        <w:rPr>
          <w:rFonts w:ascii="Times New Roman" w:hAnsi="Times New Roman"/>
          <w:bCs/>
          <w:sz w:val="24"/>
          <w:szCs w:val="24"/>
        </w:rPr>
        <w:t>,</w:t>
      </w:r>
      <w:r>
        <w:rPr>
          <w:rFonts w:ascii="Times New Roman" w:hAnsi="Times New Roman"/>
          <w:bCs/>
          <w:sz w:val="24"/>
          <w:szCs w:val="24"/>
        </w:rPr>
        <w:t xml:space="preserve"> answer the following questions:</w:t>
      </w:r>
    </w:p>
    <w:p w14:paraId="0F5CAA9F" w14:textId="16E4D5A2" w:rsidR="000F0E02" w:rsidRPr="000F0E02" w:rsidRDefault="009C45E2" w:rsidP="006143FF">
      <w:pPr>
        <w:pStyle w:val="ListParagraph"/>
        <w:numPr>
          <w:ilvl w:val="1"/>
          <w:numId w:val="2"/>
        </w:numPr>
        <w:spacing w:after="120"/>
        <w:rPr>
          <w:bCs/>
          <w:szCs w:val="24"/>
        </w:rPr>
      </w:pPr>
      <w:r w:rsidRPr="009C45E2">
        <w:rPr>
          <w:rFonts w:ascii="Times New Roman" w:hAnsi="Times New Roman"/>
          <w:bCs/>
          <w:sz w:val="24"/>
          <w:szCs w:val="24"/>
        </w:rPr>
        <w:t>Explain the difference between (compile time) checked and (runtime) unchecked exceptions. When would you design a checked exception? When would you design an unchecked exception? Summarize your answers and rational</w:t>
      </w:r>
      <w:r w:rsidR="00CA5EA0">
        <w:rPr>
          <w:rFonts w:ascii="Times New Roman" w:hAnsi="Times New Roman"/>
          <w:bCs/>
          <w:sz w:val="24"/>
          <w:szCs w:val="24"/>
        </w:rPr>
        <w:t>e</w:t>
      </w:r>
      <w:r w:rsidRPr="009C45E2">
        <w:rPr>
          <w:rFonts w:ascii="Times New Roman" w:hAnsi="Times New Roman"/>
          <w:bCs/>
          <w:sz w:val="24"/>
          <w:szCs w:val="24"/>
        </w:rPr>
        <w:t xml:space="preserve"> in 300 words</w:t>
      </w:r>
      <w:r w:rsidR="002459C3">
        <w:rPr>
          <w:rFonts w:ascii="Times New Roman" w:hAnsi="Times New Roman"/>
          <w:bCs/>
          <w:sz w:val="24"/>
          <w:szCs w:val="24"/>
        </w:rPr>
        <w:t>.</w:t>
      </w:r>
    </w:p>
    <w:p w14:paraId="710A438A" w14:textId="38F30D4D" w:rsidR="000F0E02" w:rsidRPr="000F0E02" w:rsidRDefault="008828CA" w:rsidP="006143FF">
      <w:pPr>
        <w:pStyle w:val="ListParagraph"/>
        <w:numPr>
          <w:ilvl w:val="1"/>
          <w:numId w:val="2"/>
        </w:numPr>
        <w:spacing w:after="120"/>
        <w:rPr>
          <w:bCs/>
          <w:szCs w:val="24"/>
        </w:rPr>
      </w:pPr>
      <w:r w:rsidRPr="008828CA">
        <w:rPr>
          <w:rFonts w:ascii="Times New Roman" w:hAnsi="Times New Roman"/>
          <w:bCs/>
          <w:sz w:val="24"/>
          <w:szCs w:val="24"/>
        </w:rPr>
        <w:t>What is pass by reference and pass by value mean in the Java programming language? Does Java pass by reference or pass by value? Provide code examples to show both cases. Summarize your answers and explanation for how your code examples work in 300 words</w:t>
      </w:r>
      <w:r w:rsidR="000F0E02" w:rsidRPr="000F0E02">
        <w:rPr>
          <w:rFonts w:ascii="Times New Roman" w:hAnsi="Times New Roman"/>
          <w:bCs/>
          <w:sz w:val="24"/>
          <w:szCs w:val="24"/>
        </w:rPr>
        <w:t>.</w:t>
      </w:r>
    </w:p>
    <w:p w14:paraId="31CE04A9" w14:textId="6DC42EB5" w:rsidR="000F0E02" w:rsidRPr="00095C76" w:rsidRDefault="00A93868" w:rsidP="000F0E02">
      <w:pPr>
        <w:spacing w:after="120"/>
        <w:rPr>
          <w:b/>
          <w:szCs w:val="24"/>
        </w:rPr>
      </w:pPr>
      <w:r>
        <w:rPr>
          <w:b/>
          <w:szCs w:val="24"/>
        </w:rPr>
        <w:t xml:space="preserve">Final Activity </w:t>
      </w:r>
      <w:r w:rsidR="000F0E02" w:rsidRPr="00095C76">
        <w:rPr>
          <w:b/>
          <w:szCs w:val="24"/>
        </w:rPr>
        <w:t xml:space="preserve">Submission </w:t>
      </w:r>
    </w:p>
    <w:p w14:paraId="4795A73A" w14:textId="13492A80" w:rsidR="000F0E02" w:rsidRDefault="000F0E02" w:rsidP="006143FF">
      <w:pPr>
        <w:pStyle w:val="ListParagraph"/>
        <w:numPr>
          <w:ilvl w:val="0"/>
          <w:numId w:val="1"/>
        </w:numPr>
        <w:spacing w:before="0" w:after="0" w:line="240" w:lineRule="auto"/>
        <w:contextualSpacing w:val="0"/>
        <w:rPr>
          <w:rFonts w:ascii="Times New Roman" w:hAnsi="Times New Roman"/>
          <w:sz w:val="24"/>
          <w:szCs w:val="24"/>
        </w:rPr>
      </w:pPr>
      <w:r w:rsidRPr="006C5A70">
        <w:rPr>
          <w:rFonts w:ascii="Times New Roman" w:hAnsi="Times New Roman"/>
          <w:sz w:val="24"/>
          <w:szCs w:val="24"/>
        </w:rPr>
        <w:t xml:space="preserve">In </w:t>
      </w:r>
      <w:r>
        <w:rPr>
          <w:rFonts w:ascii="Times New Roman" w:hAnsi="Times New Roman"/>
          <w:sz w:val="24"/>
          <w:szCs w:val="24"/>
        </w:rPr>
        <w:t>a Microsoft Word document</w:t>
      </w:r>
      <w:r w:rsidR="003D4C62">
        <w:rPr>
          <w:rFonts w:ascii="Times New Roman" w:hAnsi="Times New Roman"/>
          <w:sz w:val="24"/>
          <w:szCs w:val="24"/>
        </w:rPr>
        <w:t>,</w:t>
      </w:r>
      <w:r>
        <w:rPr>
          <w:rFonts w:ascii="Times New Roman" w:hAnsi="Times New Roman"/>
          <w:sz w:val="24"/>
          <w:szCs w:val="24"/>
        </w:rPr>
        <w:t xml:space="preserve"> complete the following for the Activity Report:</w:t>
      </w:r>
    </w:p>
    <w:p w14:paraId="533D421F" w14:textId="1BCC8F49" w:rsidR="000F0E02" w:rsidRDefault="000F0E02"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 xml:space="preserve">Cover </w:t>
      </w:r>
      <w:r w:rsidR="003D4C62">
        <w:rPr>
          <w:rFonts w:ascii="Times New Roman" w:hAnsi="Times New Roman"/>
          <w:sz w:val="24"/>
          <w:szCs w:val="24"/>
        </w:rPr>
        <w:t>s</w:t>
      </w:r>
      <w:r>
        <w:rPr>
          <w:rFonts w:ascii="Times New Roman" w:hAnsi="Times New Roman"/>
          <w:sz w:val="24"/>
          <w:szCs w:val="24"/>
        </w:rPr>
        <w:t xml:space="preserve">heet with the name of this assignment, date, </w:t>
      </w:r>
      <w:r w:rsidR="00AF4726">
        <w:rPr>
          <w:rFonts w:ascii="Times New Roman" w:hAnsi="Times New Roman"/>
          <w:sz w:val="24"/>
          <w:szCs w:val="24"/>
        </w:rPr>
        <w:t xml:space="preserve">and </w:t>
      </w:r>
      <w:r>
        <w:rPr>
          <w:rFonts w:ascii="Times New Roman" w:hAnsi="Times New Roman"/>
          <w:sz w:val="24"/>
          <w:szCs w:val="24"/>
        </w:rPr>
        <w:t>your name</w:t>
      </w:r>
      <w:r w:rsidR="000958C6">
        <w:rPr>
          <w:rFonts w:ascii="Times New Roman" w:hAnsi="Times New Roman"/>
          <w:sz w:val="24"/>
          <w:szCs w:val="24"/>
        </w:rPr>
        <w:t>.</w:t>
      </w:r>
    </w:p>
    <w:p w14:paraId="701E883C" w14:textId="03E55EAC" w:rsidR="000F0E02" w:rsidRDefault="000F0E02" w:rsidP="006143FF">
      <w:pPr>
        <w:pStyle w:val="ListParagraph"/>
        <w:numPr>
          <w:ilvl w:val="1"/>
          <w:numId w:val="1"/>
        </w:numPr>
        <w:spacing w:before="0" w:after="0" w:line="240" w:lineRule="auto"/>
        <w:contextualSpacing w:val="0"/>
        <w:rPr>
          <w:rFonts w:ascii="Times New Roman" w:hAnsi="Times New Roman"/>
          <w:sz w:val="24"/>
          <w:szCs w:val="24"/>
        </w:rPr>
      </w:pPr>
      <w:r w:rsidRPr="6FCBF51E">
        <w:rPr>
          <w:rFonts w:ascii="Times New Roman" w:hAnsi="Times New Roman"/>
          <w:sz w:val="24"/>
          <w:szCs w:val="24"/>
        </w:rPr>
        <w:t xml:space="preserve">Section with a title that contains all the </w:t>
      </w:r>
      <w:r w:rsidR="009A7500" w:rsidRPr="6FCBF51E">
        <w:rPr>
          <w:rFonts w:ascii="Times New Roman" w:hAnsi="Times New Roman"/>
          <w:sz w:val="24"/>
          <w:szCs w:val="24"/>
        </w:rPr>
        <w:t>diagrams</w:t>
      </w:r>
      <w:r w:rsidR="00D171E4" w:rsidRPr="6FCBF51E">
        <w:rPr>
          <w:rFonts w:ascii="Times New Roman" w:hAnsi="Times New Roman"/>
          <w:sz w:val="24"/>
          <w:szCs w:val="24"/>
        </w:rPr>
        <w:t xml:space="preserve">, </w:t>
      </w:r>
      <w:r w:rsidRPr="6FCBF51E">
        <w:rPr>
          <w:rFonts w:ascii="Times New Roman" w:hAnsi="Times New Roman"/>
          <w:sz w:val="24"/>
          <w:szCs w:val="24"/>
        </w:rPr>
        <w:t>screenshots</w:t>
      </w:r>
      <w:r w:rsidR="00D171E4" w:rsidRPr="6FCBF51E">
        <w:rPr>
          <w:rFonts w:ascii="Times New Roman" w:hAnsi="Times New Roman"/>
          <w:sz w:val="24"/>
          <w:szCs w:val="24"/>
        </w:rPr>
        <w:t>, and theory of operation write</w:t>
      </w:r>
      <w:r w:rsidR="2D0B1824" w:rsidRPr="6FCBF51E">
        <w:rPr>
          <w:rFonts w:ascii="Times New Roman" w:hAnsi="Times New Roman"/>
          <w:sz w:val="24"/>
          <w:szCs w:val="24"/>
        </w:rPr>
        <w:t>-</w:t>
      </w:r>
      <w:r w:rsidR="00D171E4" w:rsidRPr="6FCBF51E">
        <w:rPr>
          <w:rFonts w:ascii="Times New Roman" w:hAnsi="Times New Roman"/>
          <w:sz w:val="24"/>
          <w:szCs w:val="24"/>
        </w:rPr>
        <w:t>ups</w:t>
      </w:r>
      <w:r w:rsidRPr="6FCBF51E">
        <w:rPr>
          <w:rFonts w:ascii="Times New Roman" w:hAnsi="Times New Roman"/>
          <w:sz w:val="24"/>
          <w:szCs w:val="24"/>
        </w:rPr>
        <w:t>.</w:t>
      </w:r>
    </w:p>
    <w:p w14:paraId="29AEF332" w14:textId="7FF2F870" w:rsidR="002872A9" w:rsidRDefault="002872A9"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Zip file with all code and generated JavaDoc documentation files.</w:t>
      </w:r>
    </w:p>
    <w:p w14:paraId="5E5D51FE" w14:textId="77777777" w:rsidR="000F0E02" w:rsidRDefault="000F0E02"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Section with a title that contains the answers to the Research Questions (traditional ground students only).</w:t>
      </w:r>
    </w:p>
    <w:p w14:paraId="78073210" w14:textId="7FCB7F10" w:rsidR="000F0E02" w:rsidRPr="006C5A70" w:rsidRDefault="000F0E02" w:rsidP="006143FF">
      <w:pPr>
        <w:pStyle w:val="ListParagraph"/>
        <w:numPr>
          <w:ilvl w:val="0"/>
          <w:numId w:val="1"/>
        </w:numPr>
        <w:spacing w:before="0" w:after="0" w:line="240" w:lineRule="auto"/>
        <w:contextualSpacing w:val="0"/>
        <w:rPr>
          <w:rFonts w:ascii="Times New Roman" w:hAnsi="Times New Roman"/>
          <w:sz w:val="24"/>
          <w:szCs w:val="24"/>
        </w:rPr>
      </w:pPr>
      <w:r>
        <w:rPr>
          <w:rFonts w:ascii="Times New Roman" w:hAnsi="Times New Roman"/>
          <w:sz w:val="24"/>
          <w:szCs w:val="24"/>
        </w:rPr>
        <w:t>Submit the Activity Report</w:t>
      </w:r>
      <w:r w:rsidR="00D503CA">
        <w:rPr>
          <w:rFonts w:ascii="Times New Roman" w:hAnsi="Times New Roman"/>
          <w:sz w:val="24"/>
          <w:szCs w:val="24"/>
        </w:rPr>
        <w:t xml:space="preserve"> and zip file of the </w:t>
      </w:r>
      <w:r w:rsidR="003D4C62">
        <w:rPr>
          <w:rFonts w:ascii="Times New Roman" w:hAnsi="Times New Roman"/>
          <w:sz w:val="24"/>
          <w:szCs w:val="24"/>
        </w:rPr>
        <w:t>c</w:t>
      </w:r>
      <w:r w:rsidR="009A2C2F">
        <w:rPr>
          <w:rFonts w:ascii="Times New Roman" w:hAnsi="Times New Roman"/>
          <w:sz w:val="24"/>
          <w:szCs w:val="24"/>
        </w:rPr>
        <w:t xml:space="preserve">ode and </w:t>
      </w:r>
      <w:r w:rsidR="003D4C62">
        <w:rPr>
          <w:rFonts w:ascii="Times New Roman" w:hAnsi="Times New Roman"/>
          <w:sz w:val="24"/>
          <w:szCs w:val="24"/>
        </w:rPr>
        <w:t>d</w:t>
      </w:r>
      <w:r w:rsidR="009A2C2F">
        <w:rPr>
          <w:rFonts w:ascii="Times New Roman" w:hAnsi="Times New Roman"/>
          <w:sz w:val="24"/>
          <w:szCs w:val="24"/>
        </w:rPr>
        <w:t xml:space="preserve">ocumentation </w:t>
      </w:r>
      <w:r>
        <w:rPr>
          <w:rFonts w:ascii="Times New Roman" w:hAnsi="Times New Roman"/>
          <w:sz w:val="24"/>
          <w:szCs w:val="24"/>
        </w:rPr>
        <w:t>to the Learning Management System (LMS).</w:t>
      </w:r>
    </w:p>
    <w:p w14:paraId="5851177C" w14:textId="77777777" w:rsidR="000F0E02" w:rsidRPr="000F0E02" w:rsidRDefault="000F0E02" w:rsidP="000F0E02">
      <w:pPr>
        <w:spacing w:after="120"/>
        <w:rPr>
          <w:bCs/>
          <w:szCs w:val="24"/>
        </w:rPr>
      </w:pPr>
    </w:p>
    <w:sectPr w:rsidR="000F0E02" w:rsidRPr="000F0E02" w:rsidSect="00723B6D">
      <w:headerReference w:type="default"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auren Miller (GCE)" w:date="2020-08-11T09:24:00Z" w:initials="LM(">
    <w:p w14:paraId="3DA1DE68" w14:textId="3F7B38AE" w:rsidR="00E23259" w:rsidRDefault="00E23259">
      <w:pPr>
        <w:pStyle w:val="CommentText"/>
      </w:pPr>
      <w:r>
        <w:rPr>
          <w:rStyle w:val="CommentReference"/>
        </w:rPr>
        <w:annotationRef/>
      </w:r>
      <w:r w:rsidR="00496FAD">
        <w:t>Should this be removed, or should it read something along the lines of "if there are errors, refresh the project…"</w:t>
      </w:r>
      <w:r w:rsidR="00A96254">
        <w:t>? Or is "errors refresh" a type of refresh?</w:t>
      </w:r>
    </w:p>
  </w:comment>
  <w:comment w:id="5" w:author="Lauren Miller (GCE)" w:date="2020-08-11T09:37:00Z" w:initials="LM(">
    <w:p w14:paraId="04B9CBEB" w14:textId="13EFB44F" w:rsidR="00421793" w:rsidRDefault="00421793">
      <w:pPr>
        <w:pStyle w:val="CommentText"/>
      </w:pPr>
      <w:r>
        <w:rPr>
          <w:rStyle w:val="CommentReference"/>
        </w:rPr>
        <w:annotationRef/>
      </w:r>
      <w:r>
        <w:t xml:space="preserve">Same question. </w:t>
      </w:r>
    </w:p>
  </w:comment>
  <w:comment w:id="9" w:author="Lauren Miller (GCE)" w:date="2020-08-11T09:51:00Z" w:initials="LM(">
    <w:p w14:paraId="3EB9C11B" w14:textId="651C6D9D" w:rsidR="004E5899" w:rsidRDefault="004E5899">
      <w:pPr>
        <w:pStyle w:val="CommentText"/>
      </w:pPr>
      <w:r>
        <w:rPr>
          <w:rStyle w:val="CommentReference"/>
        </w:rPr>
        <w:annotationRef/>
      </w:r>
      <w:r>
        <w:t>Same question.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A1DE68" w15:done="0"/>
  <w15:commentEx w15:paraId="04B9CBEB" w15:done="0"/>
  <w15:commentEx w15:paraId="3EB9C1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A1DE68" w16cid:durableId="22DCE25A"/>
  <w16cid:commentId w16cid:paraId="04B9CBEB" w16cid:durableId="22DCE572"/>
  <w16cid:commentId w16cid:paraId="3EB9C11B" w16cid:durableId="22DCE8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22387" w14:textId="77777777" w:rsidR="00041ACB" w:rsidRDefault="00041ACB" w:rsidP="00E3078E">
      <w:pPr>
        <w:spacing w:after="0"/>
      </w:pPr>
      <w:r>
        <w:separator/>
      </w:r>
    </w:p>
  </w:endnote>
  <w:endnote w:type="continuationSeparator" w:id="0">
    <w:p w14:paraId="6A4C5F24" w14:textId="77777777" w:rsidR="00041ACB" w:rsidRDefault="00041ACB" w:rsidP="00E3078E">
      <w:pPr>
        <w:spacing w:after="0"/>
      </w:pPr>
      <w:r>
        <w:continuationSeparator/>
      </w:r>
    </w:p>
  </w:endnote>
  <w:endnote w:type="continuationNotice" w:id="1">
    <w:p w14:paraId="600F9B2E" w14:textId="77777777" w:rsidR="00041ACB" w:rsidRDefault="00041AC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8ED58" w14:textId="3CE3263F" w:rsidR="00A162AB" w:rsidRDefault="00A162AB">
    <w:pPr>
      <w:pStyle w:val="Footer"/>
    </w:pPr>
    <w:r>
      <w:tab/>
    </w:r>
    <w:r w:rsidRPr="00723B6D">
      <w:t>© 20</w:t>
    </w:r>
    <w:r w:rsidR="00FB18E8">
      <w:t>20</w:t>
    </w:r>
    <w:r w:rsidRPr="00723B6D">
      <w:t>. Grand Canyon University.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9" w14:textId="00610730" w:rsidR="00A162AB" w:rsidRDefault="00A162AB" w:rsidP="00701B89">
    <w:pPr>
      <w:tabs>
        <w:tab w:val="left" w:pos="1323"/>
        <w:tab w:val="center" w:pos="4680"/>
      </w:tabs>
    </w:pPr>
    <w:r>
      <w:tab/>
    </w:r>
    <w:r>
      <w:tab/>
    </w:r>
    <w:r w:rsidRPr="00723B6D">
      <w:t>© 20</w:t>
    </w:r>
    <w:r w:rsidR="00081084">
      <w:t>20</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B9986" w14:textId="77777777" w:rsidR="00041ACB" w:rsidRDefault="00041ACB" w:rsidP="00E3078E">
      <w:pPr>
        <w:spacing w:after="0"/>
      </w:pPr>
      <w:r>
        <w:separator/>
      </w:r>
    </w:p>
  </w:footnote>
  <w:footnote w:type="continuationSeparator" w:id="0">
    <w:p w14:paraId="19DBEA13" w14:textId="77777777" w:rsidR="00041ACB" w:rsidRDefault="00041ACB" w:rsidP="00E3078E">
      <w:pPr>
        <w:spacing w:after="0"/>
      </w:pPr>
      <w:r>
        <w:continuationSeparator/>
      </w:r>
    </w:p>
  </w:footnote>
  <w:footnote w:type="continuationNotice" w:id="1">
    <w:p w14:paraId="00600C1D" w14:textId="77777777" w:rsidR="00041ACB" w:rsidRDefault="00041AC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0" w14:textId="5EED3F4D" w:rsidR="00A162AB" w:rsidRDefault="6FCBF51E" w:rsidP="002A3A3D">
    <w:pPr>
      <w:pStyle w:val="Header"/>
    </w:pPr>
    <w:r>
      <w:rPr>
        <w:noProof/>
      </w:rPr>
      <w:drawing>
        <wp:inline distT="0" distB="0" distL="0" distR="0" wp14:anchorId="4EA2489C" wp14:editId="3728ADBE">
          <wp:extent cx="3067050" cy="685800"/>
          <wp:effectExtent l="0" t="0" r="0" b="0"/>
          <wp:docPr id="938210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3067050" cy="685800"/>
                  </a:xfrm>
                  <a:prstGeom prst="rect">
                    <a:avLst/>
                  </a:prstGeom>
                </pic:spPr>
              </pic:pic>
            </a:graphicData>
          </a:graphic>
        </wp:inline>
      </w:drawing>
    </w:r>
  </w:p>
  <w:p w14:paraId="4BFD70A1" w14:textId="77777777" w:rsidR="00A162AB" w:rsidRDefault="00A162AB" w:rsidP="002A3A3D">
    <w:pPr>
      <w:pStyle w:val="Header"/>
    </w:pPr>
  </w:p>
  <w:p w14:paraId="4BFD70A2" w14:textId="77777777" w:rsidR="00A162AB" w:rsidRDefault="00A162AB" w:rsidP="002A3A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5" w14:textId="77777777" w:rsidR="00A162AB" w:rsidRDefault="6FCBF51E">
    <w:pPr>
      <w:pStyle w:val="Header"/>
    </w:pPr>
    <w:r>
      <w:rPr>
        <w:noProof/>
      </w:rPr>
      <w:drawing>
        <wp:inline distT="0" distB="0" distL="0" distR="0" wp14:anchorId="4BFD70AA" wp14:editId="598FE987">
          <wp:extent cx="3067050" cy="685800"/>
          <wp:effectExtent l="0" t="0" r="0" b="0"/>
          <wp:docPr id="49936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3067050" cy="685800"/>
                  </a:xfrm>
                  <a:prstGeom prst="rect">
                    <a:avLst/>
                  </a:prstGeom>
                </pic:spPr>
              </pic:pic>
            </a:graphicData>
          </a:graphic>
        </wp:inline>
      </w:drawing>
    </w:r>
  </w:p>
  <w:p w14:paraId="4BFD70A6" w14:textId="77777777" w:rsidR="00A162AB" w:rsidRDefault="00A162AB">
    <w:pPr>
      <w:pStyle w:val="Header"/>
    </w:pPr>
  </w:p>
  <w:p w14:paraId="4BFD70A7" w14:textId="77777777" w:rsidR="00A162AB" w:rsidRDefault="00A162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128"/>
    <w:multiLevelType w:val="hybridMultilevel"/>
    <w:tmpl w:val="1CB260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634A8D"/>
    <w:multiLevelType w:val="hybridMultilevel"/>
    <w:tmpl w:val="9CECB1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950A7D"/>
    <w:multiLevelType w:val="hybridMultilevel"/>
    <w:tmpl w:val="1A7ED8E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F14FB0"/>
    <w:multiLevelType w:val="hybridMultilevel"/>
    <w:tmpl w:val="A7E6D6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55B1CD5"/>
    <w:multiLevelType w:val="hybridMultilevel"/>
    <w:tmpl w:val="7A50CE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70541E"/>
    <w:multiLevelType w:val="hybridMultilevel"/>
    <w:tmpl w:val="BB9E32A6"/>
    <w:lvl w:ilvl="0" w:tplc="0409000F">
      <w:start w:val="1"/>
      <w:numFmt w:val="decimal"/>
      <w:lvlText w:val="%1."/>
      <w:lvlJc w:val="left"/>
      <w:pPr>
        <w:ind w:left="720" w:hanging="360"/>
      </w:pPr>
    </w:lvl>
    <w:lvl w:ilvl="1" w:tplc="693A3248">
      <w:start w:val="1"/>
      <w:numFmt w:val="decimal"/>
      <w:lvlText w:val="%2."/>
      <w:lvlJc w:val="left"/>
      <w:pPr>
        <w:ind w:left="1440" w:hanging="360"/>
      </w:pPr>
      <w:rPr>
        <w:rFonts w:hint="default"/>
      </w:rPr>
    </w:lvl>
    <w:lvl w:ilvl="2" w:tplc="57885DBC">
      <w:start w:val="1"/>
      <w:numFmt w:val="lowerLetter"/>
      <w:lvlText w:val="%3."/>
      <w:lvlJc w:val="left"/>
      <w:pPr>
        <w:ind w:left="2340" w:hanging="360"/>
      </w:pPr>
      <w:rPr>
        <w:rFonts w:hint="default"/>
      </w:r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71C6"/>
    <w:multiLevelType w:val="hybridMultilevel"/>
    <w:tmpl w:val="BB9E32A6"/>
    <w:lvl w:ilvl="0" w:tplc="0409000F">
      <w:start w:val="1"/>
      <w:numFmt w:val="decimal"/>
      <w:lvlText w:val="%1."/>
      <w:lvlJc w:val="left"/>
      <w:pPr>
        <w:ind w:left="720" w:hanging="360"/>
      </w:pPr>
    </w:lvl>
    <w:lvl w:ilvl="1" w:tplc="693A3248">
      <w:start w:val="1"/>
      <w:numFmt w:val="decimal"/>
      <w:lvlText w:val="%2."/>
      <w:lvlJc w:val="left"/>
      <w:pPr>
        <w:ind w:left="1440" w:hanging="360"/>
      </w:pPr>
      <w:rPr>
        <w:rFonts w:hint="default"/>
      </w:rPr>
    </w:lvl>
    <w:lvl w:ilvl="2" w:tplc="57885DBC">
      <w:start w:val="1"/>
      <w:numFmt w:val="lowerLetter"/>
      <w:lvlText w:val="%3."/>
      <w:lvlJc w:val="left"/>
      <w:pPr>
        <w:ind w:left="2340" w:hanging="360"/>
      </w:pPr>
      <w:rPr>
        <w:rFonts w:hint="default"/>
      </w:r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ED48CC"/>
    <w:multiLevelType w:val="hybridMultilevel"/>
    <w:tmpl w:val="FA38D8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D05362D"/>
    <w:multiLevelType w:val="hybridMultilevel"/>
    <w:tmpl w:val="2632B96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D1E5D63"/>
    <w:multiLevelType w:val="hybridMultilevel"/>
    <w:tmpl w:val="EB6ADCB2"/>
    <w:lvl w:ilvl="0" w:tplc="04090019">
      <w:start w:val="1"/>
      <w:numFmt w:val="lowerLetter"/>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AD3D0A"/>
    <w:multiLevelType w:val="hybridMultilevel"/>
    <w:tmpl w:val="DE200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CC20B0"/>
    <w:multiLevelType w:val="hybridMultilevel"/>
    <w:tmpl w:val="76120A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232C07"/>
    <w:multiLevelType w:val="hybridMultilevel"/>
    <w:tmpl w:val="A86E0148"/>
    <w:lvl w:ilvl="0" w:tplc="F8D23CA0">
      <w:start w:val="1"/>
      <w:numFmt w:val="decimal"/>
      <w:lvlText w:val="%1."/>
      <w:lvlJc w:val="left"/>
      <w:pPr>
        <w:ind w:left="1080" w:hanging="360"/>
      </w:pPr>
      <w:rPr>
        <w:rFonts w:hint="default"/>
      </w:rPr>
    </w:lvl>
    <w:lvl w:ilvl="1" w:tplc="6D142B16">
      <w:start w:val="1"/>
      <w:numFmt w:val="lowerLetter"/>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4BE0458"/>
    <w:multiLevelType w:val="hybridMultilevel"/>
    <w:tmpl w:val="81F62F5A"/>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201B2F"/>
    <w:multiLevelType w:val="hybridMultilevel"/>
    <w:tmpl w:val="1CB2602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CEF46C5"/>
    <w:multiLevelType w:val="hybridMultilevel"/>
    <w:tmpl w:val="FA38D8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FDF62E7"/>
    <w:multiLevelType w:val="hybridMultilevel"/>
    <w:tmpl w:val="8D6AB3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00C30F4"/>
    <w:multiLevelType w:val="hybridMultilevel"/>
    <w:tmpl w:val="61D0D19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1C37C15"/>
    <w:multiLevelType w:val="hybridMultilevel"/>
    <w:tmpl w:val="BB9E32A6"/>
    <w:lvl w:ilvl="0" w:tplc="0409000F">
      <w:start w:val="1"/>
      <w:numFmt w:val="decimal"/>
      <w:lvlText w:val="%1."/>
      <w:lvlJc w:val="left"/>
      <w:pPr>
        <w:ind w:left="720" w:hanging="360"/>
      </w:pPr>
    </w:lvl>
    <w:lvl w:ilvl="1" w:tplc="693A3248">
      <w:start w:val="1"/>
      <w:numFmt w:val="decimal"/>
      <w:lvlText w:val="%2."/>
      <w:lvlJc w:val="left"/>
      <w:pPr>
        <w:ind w:left="1440" w:hanging="360"/>
      </w:pPr>
      <w:rPr>
        <w:rFonts w:hint="default"/>
      </w:rPr>
    </w:lvl>
    <w:lvl w:ilvl="2" w:tplc="57885DBC">
      <w:start w:val="1"/>
      <w:numFmt w:val="lowerLetter"/>
      <w:lvlText w:val="%3."/>
      <w:lvlJc w:val="left"/>
      <w:pPr>
        <w:ind w:left="2340" w:hanging="360"/>
      </w:pPr>
      <w:rPr>
        <w:rFonts w:hint="default"/>
      </w:r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236280"/>
    <w:multiLevelType w:val="hybridMultilevel"/>
    <w:tmpl w:val="61D0D19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7B5D25"/>
    <w:multiLevelType w:val="hybridMultilevel"/>
    <w:tmpl w:val="1CB2602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3B04B93"/>
    <w:multiLevelType w:val="hybridMultilevel"/>
    <w:tmpl w:val="133897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57821CE"/>
    <w:multiLevelType w:val="hybridMultilevel"/>
    <w:tmpl w:val="363E3AC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5986A70"/>
    <w:multiLevelType w:val="hybridMultilevel"/>
    <w:tmpl w:val="1470538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2B57E29"/>
    <w:multiLevelType w:val="hybridMultilevel"/>
    <w:tmpl w:val="71A8A1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3514CF"/>
    <w:multiLevelType w:val="hybridMultilevel"/>
    <w:tmpl w:val="12EE7EA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7F44FF2"/>
    <w:multiLevelType w:val="hybridMultilevel"/>
    <w:tmpl w:val="77BE25A6"/>
    <w:lvl w:ilvl="0" w:tplc="0409000F">
      <w:start w:val="1"/>
      <w:numFmt w:val="decimal"/>
      <w:lvlText w:val="%1."/>
      <w:lvlJc w:val="left"/>
      <w:pPr>
        <w:ind w:left="1080" w:hanging="360"/>
      </w:pPr>
    </w:lvl>
    <w:lvl w:ilvl="1" w:tplc="D892E98E">
      <w:start w:val="1"/>
      <w:numFmt w:val="lowerLetter"/>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8277E32"/>
    <w:multiLevelType w:val="hybridMultilevel"/>
    <w:tmpl w:val="68FACB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57885DBC">
      <w:start w:val="1"/>
      <w:numFmt w:val="lowerLetter"/>
      <w:lvlText w:val="%3."/>
      <w:lvlJc w:val="left"/>
      <w:pPr>
        <w:ind w:left="2340" w:hanging="360"/>
      </w:pPr>
      <w:rPr>
        <w:rFonts w:hint="default"/>
      </w:r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FA5493"/>
    <w:multiLevelType w:val="hybridMultilevel"/>
    <w:tmpl w:val="61D0D19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F1A654B"/>
    <w:multiLevelType w:val="hybridMultilevel"/>
    <w:tmpl w:val="77D6A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73727A"/>
    <w:multiLevelType w:val="hybridMultilevel"/>
    <w:tmpl w:val="F05807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4BB5314"/>
    <w:multiLevelType w:val="hybridMultilevel"/>
    <w:tmpl w:val="CBB6992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196456"/>
    <w:multiLevelType w:val="hybridMultilevel"/>
    <w:tmpl w:val="19BE01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55557A4"/>
    <w:multiLevelType w:val="hybridMultilevel"/>
    <w:tmpl w:val="DB9EF5A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7DE1A4E"/>
    <w:multiLevelType w:val="hybridMultilevel"/>
    <w:tmpl w:val="AD74E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BC7433"/>
    <w:multiLevelType w:val="hybridMultilevel"/>
    <w:tmpl w:val="0A721F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B75650"/>
    <w:multiLevelType w:val="hybridMultilevel"/>
    <w:tmpl w:val="BB9E32A6"/>
    <w:lvl w:ilvl="0" w:tplc="0409000F">
      <w:start w:val="1"/>
      <w:numFmt w:val="decimal"/>
      <w:lvlText w:val="%1."/>
      <w:lvlJc w:val="left"/>
      <w:pPr>
        <w:ind w:left="720" w:hanging="360"/>
      </w:pPr>
    </w:lvl>
    <w:lvl w:ilvl="1" w:tplc="693A3248">
      <w:start w:val="1"/>
      <w:numFmt w:val="decimal"/>
      <w:lvlText w:val="%2."/>
      <w:lvlJc w:val="left"/>
      <w:pPr>
        <w:ind w:left="1440" w:hanging="360"/>
      </w:pPr>
      <w:rPr>
        <w:rFonts w:hint="default"/>
      </w:rPr>
    </w:lvl>
    <w:lvl w:ilvl="2" w:tplc="57885DBC">
      <w:start w:val="1"/>
      <w:numFmt w:val="lowerLetter"/>
      <w:lvlText w:val="%3."/>
      <w:lvlJc w:val="left"/>
      <w:pPr>
        <w:ind w:left="2340" w:hanging="360"/>
      </w:pPr>
      <w:rPr>
        <w:rFonts w:hint="default"/>
      </w:r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1A6A67"/>
    <w:multiLevelType w:val="hybridMultilevel"/>
    <w:tmpl w:val="85FCBD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1216EB7"/>
    <w:multiLevelType w:val="hybridMultilevel"/>
    <w:tmpl w:val="6DDAE6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45218D"/>
    <w:multiLevelType w:val="hybridMultilevel"/>
    <w:tmpl w:val="AE380F0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D566C0"/>
    <w:multiLevelType w:val="hybridMultilevel"/>
    <w:tmpl w:val="37A0785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7213403"/>
    <w:multiLevelType w:val="hybridMultilevel"/>
    <w:tmpl w:val="476A14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0A3DAB"/>
    <w:multiLevelType w:val="hybridMultilevel"/>
    <w:tmpl w:val="0F42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342E63"/>
    <w:multiLevelType w:val="hybridMultilevel"/>
    <w:tmpl w:val="97A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1D5B7F"/>
    <w:multiLevelType w:val="hybridMultilevel"/>
    <w:tmpl w:val="DE2E3BE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B16BFD"/>
    <w:multiLevelType w:val="hybridMultilevel"/>
    <w:tmpl w:val="CBB6992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E94418A"/>
    <w:multiLevelType w:val="hybridMultilevel"/>
    <w:tmpl w:val="2ACC3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F1444E"/>
    <w:multiLevelType w:val="hybridMultilevel"/>
    <w:tmpl w:val="379002D2"/>
    <w:lvl w:ilvl="0" w:tplc="04090019">
      <w:start w:val="1"/>
      <w:numFmt w:val="lowerLetter"/>
      <w:lvlText w:val="%1."/>
      <w:lvlJc w:val="left"/>
      <w:pPr>
        <w:ind w:left="108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6"/>
  </w:num>
  <w:num w:numId="2">
    <w:abstractNumId w:val="37"/>
  </w:num>
  <w:num w:numId="3">
    <w:abstractNumId w:val="35"/>
  </w:num>
  <w:num w:numId="4">
    <w:abstractNumId w:val="8"/>
  </w:num>
  <w:num w:numId="5">
    <w:abstractNumId w:val="11"/>
  </w:num>
  <w:num w:numId="6">
    <w:abstractNumId w:val="33"/>
  </w:num>
  <w:num w:numId="7">
    <w:abstractNumId w:val="29"/>
  </w:num>
  <w:num w:numId="8">
    <w:abstractNumId w:val="10"/>
  </w:num>
  <w:num w:numId="9">
    <w:abstractNumId w:val="34"/>
  </w:num>
  <w:num w:numId="10">
    <w:abstractNumId w:val="47"/>
  </w:num>
  <w:num w:numId="11">
    <w:abstractNumId w:val="18"/>
  </w:num>
  <w:num w:numId="12">
    <w:abstractNumId w:val="26"/>
  </w:num>
  <w:num w:numId="13">
    <w:abstractNumId w:val="40"/>
  </w:num>
  <w:num w:numId="14">
    <w:abstractNumId w:val="20"/>
  </w:num>
  <w:num w:numId="15">
    <w:abstractNumId w:val="14"/>
  </w:num>
  <w:num w:numId="16">
    <w:abstractNumId w:val="0"/>
  </w:num>
  <w:num w:numId="17">
    <w:abstractNumId w:val="41"/>
  </w:num>
  <w:num w:numId="18">
    <w:abstractNumId w:val="44"/>
  </w:num>
  <w:num w:numId="19">
    <w:abstractNumId w:val="39"/>
  </w:num>
  <w:num w:numId="20">
    <w:abstractNumId w:val="23"/>
  </w:num>
  <w:num w:numId="21">
    <w:abstractNumId w:val="9"/>
  </w:num>
  <w:num w:numId="22">
    <w:abstractNumId w:val="13"/>
  </w:num>
  <w:num w:numId="23">
    <w:abstractNumId w:val="30"/>
  </w:num>
  <w:num w:numId="24">
    <w:abstractNumId w:val="25"/>
  </w:num>
  <w:num w:numId="25">
    <w:abstractNumId w:val="1"/>
  </w:num>
  <w:num w:numId="26">
    <w:abstractNumId w:val="21"/>
  </w:num>
  <w:num w:numId="27">
    <w:abstractNumId w:val="22"/>
  </w:num>
  <w:num w:numId="28">
    <w:abstractNumId w:val="3"/>
  </w:num>
  <w:num w:numId="29">
    <w:abstractNumId w:val="46"/>
  </w:num>
  <w:num w:numId="30">
    <w:abstractNumId w:val="31"/>
  </w:num>
  <w:num w:numId="31">
    <w:abstractNumId w:val="7"/>
  </w:num>
  <w:num w:numId="32">
    <w:abstractNumId w:val="28"/>
  </w:num>
  <w:num w:numId="33">
    <w:abstractNumId w:val="19"/>
  </w:num>
  <w:num w:numId="34">
    <w:abstractNumId w:val="17"/>
  </w:num>
  <w:num w:numId="35">
    <w:abstractNumId w:val="45"/>
  </w:num>
  <w:num w:numId="36">
    <w:abstractNumId w:val="15"/>
  </w:num>
  <w:num w:numId="37">
    <w:abstractNumId w:val="2"/>
  </w:num>
  <w:num w:numId="38">
    <w:abstractNumId w:val="12"/>
  </w:num>
  <w:num w:numId="39">
    <w:abstractNumId w:val="32"/>
  </w:num>
  <w:num w:numId="40">
    <w:abstractNumId w:val="4"/>
  </w:num>
  <w:num w:numId="41">
    <w:abstractNumId w:val="24"/>
  </w:num>
  <w:num w:numId="42">
    <w:abstractNumId w:val="5"/>
  </w:num>
  <w:num w:numId="43">
    <w:abstractNumId w:val="38"/>
  </w:num>
  <w:num w:numId="44">
    <w:abstractNumId w:val="6"/>
  </w:num>
  <w:num w:numId="45">
    <w:abstractNumId w:val="36"/>
  </w:num>
  <w:num w:numId="46">
    <w:abstractNumId w:val="27"/>
  </w:num>
  <w:num w:numId="47">
    <w:abstractNumId w:val="42"/>
  </w:num>
  <w:num w:numId="48">
    <w:abstractNumId w:val="43"/>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en Miller (GCE)">
    <w15:presenceInfo w15:providerId="AD" w15:userId="S::Lauren.Miller@gce.com::05a1714a-3d4a-4e09-a9b1-cb0947989c97"/>
  </w15:person>
  <w15:person w15:author="Mark Reha">
    <w15:presenceInfo w15:providerId="Windows Live" w15:userId="06c0a99a824e54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AB2"/>
    <w:rsid w:val="0000269C"/>
    <w:rsid w:val="00007940"/>
    <w:rsid w:val="00011483"/>
    <w:rsid w:val="00013E51"/>
    <w:rsid w:val="00015FC6"/>
    <w:rsid w:val="00016233"/>
    <w:rsid w:val="000167B4"/>
    <w:rsid w:val="000205BE"/>
    <w:rsid w:val="00022C8A"/>
    <w:rsid w:val="00023885"/>
    <w:rsid w:val="00024474"/>
    <w:rsid w:val="00025213"/>
    <w:rsid w:val="0002700E"/>
    <w:rsid w:val="00030007"/>
    <w:rsid w:val="00030084"/>
    <w:rsid w:val="00030729"/>
    <w:rsid w:val="000310F3"/>
    <w:rsid w:val="000319F7"/>
    <w:rsid w:val="00033027"/>
    <w:rsid w:val="00034B66"/>
    <w:rsid w:val="00036AF4"/>
    <w:rsid w:val="00041ACB"/>
    <w:rsid w:val="000431DC"/>
    <w:rsid w:val="00043CB7"/>
    <w:rsid w:val="00045B15"/>
    <w:rsid w:val="00045CF5"/>
    <w:rsid w:val="000465AC"/>
    <w:rsid w:val="0005020F"/>
    <w:rsid w:val="00051A1C"/>
    <w:rsid w:val="00053370"/>
    <w:rsid w:val="00053CFA"/>
    <w:rsid w:val="000542FF"/>
    <w:rsid w:val="000563A0"/>
    <w:rsid w:val="00060A57"/>
    <w:rsid w:val="00061DC3"/>
    <w:rsid w:val="00061E80"/>
    <w:rsid w:val="000674D9"/>
    <w:rsid w:val="00067D86"/>
    <w:rsid w:val="00072959"/>
    <w:rsid w:val="00073100"/>
    <w:rsid w:val="000742AE"/>
    <w:rsid w:val="000804AB"/>
    <w:rsid w:val="00081084"/>
    <w:rsid w:val="000817F3"/>
    <w:rsid w:val="00087769"/>
    <w:rsid w:val="000919C5"/>
    <w:rsid w:val="00094327"/>
    <w:rsid w:val="000958C6"/>
    <w:rsid w:val="00095C76"/>
    <w:rsid w:val="00096A91"/>
    <w:rsid w:val="0009790D"/>
    <w:rsid w:val="00097AF5"/>
    <w:rsid w:val="000A34C7"/>
    <w:rsid w:val="000A3B7E"/>
    <w:rsid w:val="000A6365"/>
    <w:rsid w:val="000A7298"/>
    <w:rsid w:val="000B02C5"/>
    <w:rsid w:val="000B0AF9"/>
    <w:rsid w:val="000B31D7"/>
    <w:rsid w:val="000B3382"/>
    <w:rsid w:val="000B4526"/>
    <w:rsid w:val="000B4A84"/>
    <w:rsid w:val="000B528C"/>
    <w:rsid w:val="000B6112"/>
    <w:rsid w:val="000C0770"/>
    <w:rsid w:val="000C07AC"/>
    <w:rsid w:val="000C1AB9"/>
    <w:rsid w:val="000C41C8"/>
    <w:rsid w:val="000C43D9"/>
    <w:rsid w:val="000C4BC2"/>
    <w:rsid w:val="000C4C64"/>
    <w:rsid w:val="000C4E5B"/>
    <w:rsid w:val="000C7249"/>
    <w:rsid w:val="000C7FC4"/>
    <w:rsid w:val="000D0A3B"/>
    <w:rsid w:val="000D1BCB"/>
    <w:rsid w:val="000E6216"/>
    <w:rsid w:val="000E6D27"/>
    <w:rsid w:val="000F0E02"/>
    <w:rsid w:val="000F2543"/>
    <w:rsid w:val="000F267E"/>
    <w:rsid w:val="000F78EF"/>
    <w:rsid w:val="0010245A"/>
    <w:rsid w:val="00106FAE"/>
    <w:rsid w:val="00110CC3"/>
    <w:rsid w:val="00113383"/>
    <w:rsid w:val="00113752"/>
    <w:rsid w:val="0011630B"/>
    <w:rsid w:val="00121F16"/>
    <w:rsid w:val="0012449D"/>
    <w:rsid w:val="00124ACE"/>
    <w:rsid w:val="00127AA0"/>
    <w:rsid w:val="00133473"/>
    <w:rsid w:val="0013373C"/>
    <w:rsid w:val="001345D4"/>
    <w:rsid w:val="00144AD0"/>
    <w:rsid w:val="00145E27"/>
    <w:rsid w:val="00147ED1"/>
    <w:rsid w:val="00156D09"/>
    <w:rsid w:val="001577D6"/>
    <w:rsid w:val="00162E65"/>
    <w:rsid w:val="00165D7B"/>
    <w:rsid w:val="001660BB"/>
    <w:rsid w:val="00171832"/>
    <w:rsid w:val="00171C5E"/>
    <w:rsid w:val="00172CEF"/>
    <w:rsid w:val="00174765"/>
    <w:rsid w:val="00175506"/>
    <w:rsid w:val="001765D6"/>
    <w:rsid w:val="00181BD5"/>
    <w:rsid w:val="00182C9A"/>
    <w:rsid w:val="001830B4"/>
    <w:rsid w:val="00185BA4"/>
    <w:rsid w:val="00191157"/>
    <w:rsid w:val="00191C2D"/>
    <w:rsid w:val="00193EF8"/>
    <w:rsid w:val="00194478"/>
    <w:rsid w:val="00195165"/>
    <w:rsid w:val="001A0F2F"/>
    <w:rsid w:val="001A167D"/>
    <w:rsid w:val="001A25FF"/>
    <w:rsid w:val="001A27C0"/>
    <w:rsid w:val="001A308E"/>
    <w:rsid w:val="001A309D"/>
    <w:rsid w:val="001A3240"/>
    <w:rsid w:val="001B09F0"/>
    <w:rsid w:val="001B2BF3"/>
    <w:rsid w:val="001B4F3E"/>
    <w:rsid w:val="001B59DD"/>
    <w:rsid w:val="001B5E09"/>
    <w:rsid w:val="001B76CF"/>
    <w:rsid w:val="001C2708"/>
    <w:rsid w:val="001C3643"/>
    <w:rsid w:val="001C688F"/>
    <w:rsid w:val="001D3EA3"/>
    <w:rsid w:val="001D44F2"/>
    <w:rsid w:val="001D67F7"/>
    <w:rsid w:val="001D7837"/>
    <w:rsid w:val="001E03CF"/>
    <w:rsid w:val="001E4562"/>
    <w:rsid w:val="001E4923"/>
    <w:rsid w:val="001E54FD"/>
    <w:rsid w:val="001E734B"/>
    <w:rsid w:val="001E7F39"/>
    <w:rsid w:val="001F39E1"/>
    <w:rsid w:val="001F67C8"/>
    <w:rsid w:val="001F7C44"/>
    <w:rsid w:val="00201BBC"/>
    <w:rsid w:val="00206CC2"/>
    <w:rsid w:val="00210D8B"/>
    <w:rsid w:val="0021464F"/>
    <w:rsid w:val="00222A8F"/>
    <w:rsid w:val="00222F6C"/>
    <w:rsid w:val="00224354"/>
    <w:rsid w:val="00224EC9"/>
    <w:rsid w:val="002265D7"/>
    <w:rsid w:val="00227A9A"/>
    <w:rsid w:val="00230C3B"/>
    <w:rsid w:val="0023135A"/>
    <w:rsid w:val="002330C2"/>
    <w:rsid w:val="00234D80"/>
    <w:rsid w:val="00236689"/>
    <w:rsid w:val="00244AAB"/>
    <w:rsid w:val="002456FF"/>
    <w:rsid w:val="002459C3"/>
    <w:rsid w:val="00245A44"/>
    <w:rsid w:val="00246ACA"/>
    <w:rsid w:val="00250BBB"/>
    <w:rsid w:val="00251683"/>
    <w:rsid w:val="00253AAA"/>
    <w:rsid w:val="00254E41"/>
    <w:rsid w:val="00256A77"/>
    <w:rsid w:val="002619B6"/>
    <w:rsid w:val="00270E57"/>
    <w:rsid w:val="00273386"/>
    <w:rsid w:val="0028103A"/>
    <w:rsid w:val="0028171A"/>
    <w:rsid w:val="00281CBE"/>
    <w:rsid w:val="002827FD"/>
    <w:rsid w:val="00286D9D"/>
    <w:rsid w:val="002872A9"/>
    <w:rsid w:val="00294319"/>
    <w:rsid w:val="00295787"/>
    <w:rsid w:val="00295C85"/>
    <w:rsid w:val="00295DB4"/>
    <w:rsid w:val="002972E7"/>
    <w:rsid w:val="002A3A3D"/>
    <w:rsid w:val="002A4171"/>
    <w:rsid w:val="002A53F3"/>
    <w:rsid w:val="002A65F2"/>
    <w:rsid w:val="002B2442"/>
    <w:rsid w:val="002B255B"/>
    <w:rsid w:val="002B3B9A"/>
    <w:rsid w:val="002B689F"/>
    <w:rsid w:val="002C2BC5"/>
    <w:rsid w:val="002C4339"/>
    <w:rsid w:val="002C6D75"/>
    <w:rsid w:val="002C75B1"/>
    <w:rsid w:val="002D0DB9"/>
    <w:rsid w:val="002D32BE"/>
    <w:rsid w:val="002D4DC3"/>
    <w:rsid w:val="002D5433"/>
    <w:rsid w:val="002D5F3E"/>
    <w:rsid w:val="002D6366"/>
    <w:rsid w:val="002D7ECD"/>
    <w:rsid w:val="002E23F4"/>
    <w:rsid w:val="002E34ED"/>
    <w:rsid w:val="002E4241"/>
    <w:rsid w:val="002E5EF9"/>
    <w:rsid w:val="002E6C8E"/>
    <w:rsid w:val="002E7A1F"/>
    <w:rsid w:val="002F0C03"/>
    <w:rsid w:val="002F1065"/>
    <w:rsid w:val="002F2BD5"/>
    <w:rsid w:val="002F3E6E"/>
    <w:rsid w:val="002F4B3D"/>
    <w:rsid w:val="002F7220"/>
    <w:rsid w:val="003030A1"/>
    <w:rsid w:val="00312BF9"/>
    <w:rsid w:val="0031418D"/>
    <w:rsid w:val="00314299"/>
    <w:rsid w:val="00325A06"/>
    <w:rsid w:val="0033433F"/>
    <w:rsid w:val="00346800"/>
    <w:rsid w:val="00347DD4"/>
    <w:rsid w:val="00352DB4"/>
    <w:rsid w:val="00354153"/>
    <w:rsid w:val="00355490"/>
    <w:rsid w:val="00355F97"/>
    <w:rsid w:val="00357064"/>
    <w:rsid w:val="00363303"/>
    <w:rsid w:val="00367DEC"/>
    <w:rsid w:val="003701FF"/>
    <w:rsid w:val="00372463"/>
    <w:rsid w:val="00376009"/>
    <w:rsid w:val="0037769F"/>
    <w:rsid w:val="00381FB8"/>
    <w:rsid w:val="003902E9"/>
    <w:rsid w:val="0039309E"/>
    <w:rsid w:val="003936C5"/>
    <w:rsid w:val="00393A9E"/>
    <w:rsid w:val="00393E64"/>
    <w:rsid w:val="00394310"/>
    <w:rsid w:val="00395247"/>
    <w:rsid w:val="0039574D"/>
    <w:rsid w:val="00395A01"/>
    <w:rsid w:val="003A16D9"/>
    <w:rsid w:val="003A20BC"/>
    <w:rsid w:val="003B7B84"/>
    <w:rsid w:val="003C0E0C"/>
    <w:rsid w:val="003C1048"/>
    <w:rsid w:val="003C340C"/>
    <w:rsid w:val="003C3533"/>
    <w:rsid w:val="003C354E"/>
    <w:rsid w:val="003C431B"/>
    <w:rsid w:val="003D30E0"/>
    <w:rsid w:val="003D4C62"/>
    <w:rsid w:val="003D6130"/>
    <w:rsid w:val="003E087E"/>
    <w:rsid w:val="003E159D"/>
    <w:rsid w:val="003E4AF5"/>
    <w:rsid w:val="003E61D5"/>
    <w:rsid w:val="003E7325"/>
    <w:rsid w:val="003F1A3B"/>
    <w:rsid w:val="003F31CE"/>
    <w:rsid w:val="003F5701"/>
    <w:rsid w:val="003F740F"/>
    <w:rsid w:val="00400B80"/>
    <w:rsid w:val="00402626"/>
    <w:rsid w:val="00402713"/>
    <w:rsid w:val="0040304A"/>
    <w:rsid w:val="0040692D"/>
    <w:rsid w:val="00407E0A"/>
    <w:rsid w:val="00410A40"/>
    <w:rsid w:val="00411D94"/>
    <w:rsid w:val="0042055E"/>
    <w:rsid w:val="00421793"/>
    <w:rsid w:val="00426D86"/>
    <w:rsid w:val="004305BB"/>
    <w:rsid w:val="00430762"/>
    <w:rsid w:val="00430B22"/>
    <w:rsid w:val="00434363"/>
    <w:rsid w:val="004359F4"/>
    <w:rsid w:val="00447408"/>
    <w:rsid w:val="004511D7"/>
    <w:rsid w:val="0045212A"/>
    <w:rsid w:val="00452740"/>
    <w:rsid w:val="0045334F"/>
    <w:rsid w:val="00454010"/>
    <w:rsid w:val="00454FFB"/>
    <w:rsid w:val="00456BD2"/>
    <w:rsid w:val="00457806"/>
    <w:rsid w:val="00461D4C"/>
    <w:rsid w:val="00464273"/>
    <w:rsid w:val="00465373"/>
    <w:rsid w:val="00465BFF"/>
    <w:rsid w:val="00470702"/>
    <w:rsid w:val="0047283F"/>
    <w:rsid w:val="004738C1"/>
    <w:rsid w:val="00473C70"/>
    <w:rsid w:val="00475638"/>
    <w:rsid w:val="004777DB"/>
    <w:rsid w:val="00480C79"/>
    <w:rsid w:val="00483D98"/>
    <w:rsid w:val="00495076"/>
    <w:rsid w:val="00496FAD"/>
    <w:rsid w:val="004A14DF"/>
    <w:rsid w:val="004A272C"/>
    <w:rsid w:val="004B33D2"/>
    <w:rsid w:val="004B34F2"/>
    <w:rsid w:val="004B354A"/>
    <w:rsid w:val="004B4478"/>
    <w:rsid w:val="004B6AB6"/>
    <w:rsid w:val="004B6F3C"/>
    <w:rsid w:val="004C664B"/>
    <w:rsid w:val="004D3570"/>
    <w:rsid w:val="004D471F"/>
    <w:rsid w:val="004E0868"/>
    <w:rsid w:val="004E1421"/>
    <w:rsid w:val="004E1851"/>
    <w:rsid w:val="004E3C48"/>
    <w:rsid w:val="004E5899"/>
    <w:rsid w:val="004E59F7"/>
    <w:rsid w:val="004E78F6"/>
    <w:rsid w:val="004F3282"/>
    <w:rsid w:val="004F51ED"/>
    <w:rsid w:val="00503DC2"/>
    <w:rsid w:val="00504B2F"/>
    <w:rsid w:val="00505188"/>
    <w:rsid w:val="00505699"/>
    <w:rsid w:val="005061A2"/>
    <w:rsid w:val="005073C5"/>
    <w:rsid w:val="005074A2"/>
    <w:rsid w:val="00510605"/>
    <w:rsid w:val="00517932"/>
    <w:rsid w:val="00517FEE"/>
    <w:rsid w:val="00520434"/>
    <w:rsid w:val="00522F2C"/>
    <w:rsid w:val="00523DAB"/>
    <w:rsid w:val="00524F23"/>
    <w:rsid w:val="005263F5"/>
    <w:rsid w:val="00532208"/>
    <w:rsid w:val="005356D7"/>
    <w:rsid w:val="005379A1"/>
    <w:rsid w:val="005401A6"/>
    <w:rsid w:val="00543D70"/>
    <w:rsid w:val="00550FB0"/>
    <w:rsid w:val="0055133F"/>
    <w:rsid w:val="0055210F"/>
    <w:rsid w:val="00553360"/>
    <w:rsid w:val="00553F71"/>
    <w:rsid w:val="0055579F"/>
    <w:rsid w:val="00560DB1"/>
    <w:rsid w:val="00562652"/>
    <w:rsid w:val="00572985"/>
    <w:rsid w:val="00577147"/>
    <w:rsid w:val="005776A8"/>
    <w:rsid w:val="00580323"/>
    <w:rsid w:val="005837D9"/>
    <w:rsid w:val="00583B8B"/>
    <w:rsid w:val="00584E5B"/>
    <w:rsid w:val="005868BA"/>
    <w:rsid w:val="0059572F"/>
    <w:rsid w:val="00596E05"/>
    <w:rsid w:val="005A1738"/>
    <w:rsid w:val="005A48E6"/>
    <w:rsid w:val="005B4444"/>
    <w:rsid w:val="005B58DC"/>
    <w:rsid w:val="005B7C65"/>
    <w:rsid w:val="005B7D81"/>
    <w:rsid w:val="005C2B12"/>
    <w:rsid w:val="005C2C12"/>
    <w:rsid w:val="005C3F21"/>
    <w:rsid w:val="005C45D8"/>
    <w:rsid w:val="005C501F"/>
    <w:rsid w:val="005C78B2"/>
    <w:rsid w:val="005D04EA"/>
    <w:rsid w:val="005D0609"/>
    <w:rsid w:val="005D2701"/>
    <w:rsid w:val="005D4A18"/>
    <w:rsid w:val="005D62E7"/>
    <w:rsid w:val="005D688D"/>
    <w:rsid w:val="005D7DD0"/>
    <w:rsid w:val="005E1357"/>
    <w:rsid w:val="005E16F7"/>
    <w:rsid w:val="005E33E0"/>
    <w:rsid w:val="005E3F7C"/>
    <w:rsid w:val="005E5DAB"/>
    <w:rsid w:val="005E66A4"/>
    <w:rsid w:val="005E7928"/>
    <w:rsid w:val="005F099E"/>
    <w:rsid w:val="005F1714"/>
    <w:rsid w:val="005F211B"/>
    <w:rsid w:val="005F2813"/>
    <w:rsid w:val="00601D18"/>
    <w:rsid w:val="006030EF"/>
    <w:rsid w:val="0060718C"/>
    <w:rsid w:val="006073C5"/>
    <w:rsid w:val="00610A59"/>
    <w:rsid w:val="00612F8E"/>
    <w:rsid w:val="006130F5"/>
    <w:rsid w:val="0061432A"/>
    <w:rsid w:val="006143FF"/>
    <w:rsid w:val="0061502A"/>
    <w:rsid w:val="006155D0"/>
    <w:rsid w:val="006155E9"/>
    <w:rsid w:val="00615A89"/>
    <w:rsid w:val="00616835"/>
    <w:rsid w:val="006178E7"/>
    <w:rsid w:val="00620E01"/>
    <w:rsid w:val="00624A71"/>
    <w:rsid w:val="00630CD5"/>
    <w:rsid w:val="006312F1"/>
    <w:rsid w:val="00631BAA"/>
    <w:rsid w:val="006409FC"/>
    <w:rsid w:val="0064250D"/>
    <w:rsid w:val="00644E03"/>
    <w:rsid w:val="00646CB8"/>
    <w:rsid w:val="00652808"/>
    <w:rsid w:val="00652F66"/>
    <w:rsid w:val="0065504A"/>
    <w:rsid w:val="00657070"/>
    <w:rsid w:val="006613BF"/>
    <w:rsid w:val="006640A8"/>
    <w:rsid w:val="006706C8"/>
    <w:rsid w:val="00670E79"/>
    <w:rsid w:val="00672ABF"/>
    <w:rsid w:val="00684099"/>
    <w:rsid w:val="00685C46"/>
    <w:rsid w:val="0068601B"/>
    <w:rsid w:val="0069218A"/>
    <w:rsid w:val="00694CFB"/>
    <w:rsid w:val="006A057A"/>
    <w:rsid w:val="006A3620"/>
    <w:rsid w:val="006A5150"/>
    <w:rsid w:val="006B3450"/>
    <w:rsid w:val="006B6930"/>
    <w:rsid w:val="006B7B81"/>
    <w:rsid w:val="006C15B3"/>
    <w:rsid w:val="006C5376"/>
    <w:rsid w:val="006C5A70"/>
    <w:rsid w:val="006C7354"/>
    <w:rsid w:val="006D01C1"/>
    <w:rsid w:val="006D0D32"/>
    <w:rsid w:val="006D26AC"/>
    <w:rsid w:val="006D38FD"/>
    <w:rsid w:val="006D5BF9"/>
    <w:rsid w:val="006D6BF0"/>
    <w:rsid w:val="006E46E5"/>
    <w:rsid w:val="006F513B"/>
    <w:rsid w:val="006F5276"/>
    <w:rsid w:val="00701B89"/>
    <w:rsid w:val="00705549"/>
    <w:rsid w:val="00705767"/>
    <w:rsid w:val="00707A66"/>
    <w:rsid w:val="00710477"/>
    <w:rsid w:val="00714FF3"/>
    <w:rsid w:val="00716797"/>
    <w:rsid w:val="007168D8"/>
    <w:rsid w:val="00716CCC"/>
    <w:rsid w:val="00717621"/>
    <w:rsid w:val="0072395C"/>
    <w:rsid w:val="00723B6D"/>
    <w:rsid w:val="0072654B"/>
    <w:rsid w:val="00727C65"/>
    <w:rsid w:val="0073160D"/>
    <w:rsid w:val="00731D30"/>
    <w:rsid w:val="00732E33"/>
    <w:rsid w:val="0073327F"/>
    <w:rsid w:val="00736D4A"/>
    <w:rsid w:val="0074231A"/>
    <w:rsid w:val="00743E82"/>
    <w:rsid w:val="00751362"/>
    <w:rsid w:val="007664EB"/>
    <w:rsid w:val="00770CD7"/>
    <w:rsid w:val="00770FF8"/>
    <w:rsid w:val="007748DF"/>
    <w:rsid w:val="00774A7A"/>
    <w:rsid w:val="00774D33"/>
    <w:rsid w:val="00785860"/>
    <w:rsid w:val="00785881"/>
    <w:rsid w:val="0078613C"/>
    <w:rsid w:val="007861C0"/>
    <w:rsid w:val="00791390"/>
    <w:rsid w:val="00791C9E"/>
    <w:rsid w:val="007A053A"/>
    <w:rsid w:val="007A1DC6"/>
    <w:rsid w:val="007A22D6"/>
    <w:rsid w:val="007A2592"/>
    <w:rsid w:val="007A345E"/>
    <w:rsid w:val="007A37A2"/>
    <w:rsid w:val="007A40C1"/>
    <w:rsid w:val="007A691E"/>
    <w:rsid w:val="007B573F"/>
    <w:rsid w:val="007B5FB0"/>
    <w:rsid w:val="007C0DBB"/>
    <w:rsid w:val="007C193C"/>
    <w:rsid w:val="007C76D6"/>
    <w:rsid w:val="007C7F36"/>
    <w:rsid w:val="007D1813"/>
    <w:rsid w:val="007D5049"/>
    <w:rsid w:val="007D7A46"/>
    <w:rsid w:val="007E3188"/>
    <w:rsid w:val="007E4E26"/>
    <w:rsid w:val="007E7B83"/>
    <w:rsid w:val="007F008B"/>
    <w:rsid w:val="007F090F"/>
    <w:rsid w:val="007F1E43"/>
    <w:rsid w:val="007F2918"/>
    <w:rsid w:val="007F2C8E"/>
    <w:rsid w:val="007F41C6"/>
    <w:rsid w:val="007F448F"/>
    <w:rsid w:val="007F6D31"/>
    <w:rsid w:val="00801D8E"/>
    <w:rsid w:val="00812EA3"/>
    <w:rsid w:val="0081340D"/>
    <w:rsid w:val="00815E25"/>
    <w:rsid w:val="00817CF1"/>
    <w:rsid w:val="008239CB"/>
    <w:rsid w:val="008250B0"/>
    <w:rsid w:val="00833755"/>
    <w:rsid w:val="00835746"/>
    <w:rsid w:val="00835DC6"/>
    <w:rsid w:val="00836363"/>
    <w:rsid w:val="0083651E"/>
    <w:rsid w:val="00837511"/>
    <w:rsid w:val="00841A35"/>
    <w:rsid w:val="00844F0B"/>
    <w:rsid w:val="008455B3"/>
    <w:rsid w:val="00845C5B"/>
    <w:rsid w:val="00850BA4"/>
    <w:rsid w:val="00854974"/>
    <w:rsid w:val="00855BD0"/>
    <w:rsid w:val="008573C4"/>
    <w:rsid w:val="00860F19"/>
    <w:rsid w:val="00870AEC"/>
    <w:rsid w:val="00870E0F"/>
    <w:rsid w:val="00871B4C"/>
    <w:rsid w:val="00873373"/>
    <w:rsid w:val="008747B5"/>
    <w:rsid w:val="008752EE"/>
    <w:rsid w:val="00876A69"/>
    <w:rsid w:val="0087711A"/>
    <w:rsid w:val="008828CA"/>
    <w:rsid w:val="00882BA0"/>
    <w:rsid w:val="008912DA"/>
    <w:rsid w:val="0089353D"/>
    <w:rsid w:val="008A17E7"/>
    <w:rsid w:val="008A727E"/>
    <w:rsid w:val="008A7734"/>
    <w:rsid w:val="008A7E98"/>
    <w:rsid w:val="008B064D"/>
    <w:rsid w:val="008B5718"/>
    <w:rsid w:val="008C0673"/>
    <w:rsid w:val="008C186D"/>
    <w:rsid w:val="008C2F5E"/>
    <w:rsid w:val="008C497E"/>
    <w:rsid w:val="008C7992"/>
    <w:rsid w:val="008D339A"/>
    <w:rsid w:val="008D37D4"/>
    <w:rsid w:val="008D4BE5"/>
    <w:rsid w:val="008E16C9"/>
    <w:rsid w:val="008E1F00"/>
    <w:rsid w:val="008E2D86"/>
    <w:rsid w:val="008E48A8"/>
    <w:rsid w:val="008E55AA"/>
    <w:rsid w:val="008E5E66"/>
    <w:rsid w:val="008E6369"/>
    <w:rsid w:val="008F0015"/>
    <w:rsid w:val="008F112B"/>
    <w:rsid w:val="008F353E"/>
    <w:rsid w:val="008F6525"/>
    <w:rsid w:val="009001A4"/>
    <w:rsid w:val="0090508D"/>
    <w:rsid w:val="00911564"/>
    <w:rsid w:val="0091162F"/>
    <w:rsid w:val="00913265"/>
    <w:rsid w:val="00913851"/>
    <w:rsid w:val="0091627C"/>
    <w:rsid w:val="00916D19"/>
    <w:rsid w:val="009177AC"/>
    <w:rsid w:val="00917AD3"/>
    <w:rsid w:val="00927D80"/>
    <w:rsid w:val="009333FA"/>
    <w:rsid w:val="0093452E"/>
    <w:rsid w:val="00934834"/>
    <w:rsid w:val="00935328"/>
    <w:rsid w:val="00936436"/>
    <w:rsid w:val="009376D3"/>
    <w:rsid w:val="00944D5F"/>
    <w:rsid w:val="00946C2C"/>
    <w:rsid w:val="0095085A"/>
    <w:rsid w:val="00951931"/>
    <w:rsid w:val="00953C3B"/>
    <w:rsid w:val="00956BDB"/>
    <w:rsid w:val="009577F5"/>
    <w:rsid w:val="00957DAB"/>
    <w:rsid w:val="00961A15"/>
    <w:rsid w:val="00963C67"/>
    <w:rsid w:val="00964A6B"/>
    <w:rsid w:val="00966732"/>
    <w:rsid w:val="00966CB5"/>
    <w:rsid w:val="00966F0C"/>
    <w:rsid w:val="0097048D"/>
    <w:rsid w:val="00974C24"/>
    <w:rsid w:val="00974F66"/>
    <w:rsid w:val="009823D4"/>
    <w:rsid w:val="0098360D"/>
    <w:rsid w:val="009853F9"/>
    <w:rsid w:val="00987CF4"/>
    <w:rsid w:val="0099006D"/>
    <w:rsid w:val="009900F6"/>
    <w:rsid w:val="0099161C"/>
    <w:rsid w:val="00992BA7"/>
    <w:rsid w:val="009934BE"/>
    <w:rsid w:val="00993762"/>
    <w:rsid w:val="00993DCA"/>
    <w:rsid w:val="00995470"/>
    <w:rsid w:val="009975BB"/>
    <w:rsid w:val="009975FE"/>
    <w:rsid w:val="009A0FF9"/>
    <w:rsid w:val="009A26E3"/>
    <w:rsid w:val="009A2C2F"/>
    <w:rsid w:val="009A3EBB"/>
    <w:rsid w:val="009A3ECC"/>
    <w:rsid w:val="009A58AE"/>
    <w:rsid w:val="009A7258"/>
    <w:rsid w:val="009A7500"/>
    <w:rsid w:val="009B32F7"/>
    <w:rsid w:val="009B7D9E"/>
    <w:rsid w:val="009C001C"/>
    <w:rsid w:val="009C2192"/>
    <w:rsid w:val="009C45E2"/>
    <w:rsid w:val="009C62DE"/>
    <w:rsid w:val="009C718C"/>
    <w:rsid w:val="009D1055"/>
    <w:rsid w:val="009D3804"/>
    <w:rsid w:val="009D5D38"/>
    <w:rsid w:val="009D6C4B"/>
    <w:rsid w:val="009E254F"/>
    <w:rsid w:val="009E256C"/>
    <w:rsid w:val="009E2F3F"/>
    <w:rsid w:val="009E625D"/>
    <w:rsid w:val="009E62BD"/>
    <w:rsid w:val="009E634E"/>
    <w:rsid w:val="009E7B88"/>
    <w:rsid w:val="009F0FCF"/>
    <w:rsid w:val="009F6C41"/>
    <w:rsid w:val="009F72BE"/>
    <w:rsid w:val="009F759E"/>
    <w:rsid w:val="00A10594"/>
    <w:rsid w:val="00A11D0F"/>
    <w:rsid w:val="00A13BAF"/>
    <w:rsid w:val="00A1601D"/>
    <w:rsid w:val="00A162AB"/>
    <w:rsid w:val="00A26566"/>
    <w:rsid w:val="00A31652"/>
    <w:rsid w:val="00A33AB8"/>
    <w:rsid w:val="00A35951"/>
    <w:rsid w:val="00A36100"/>
    <w:rsid w:val="00A3707C"/>
    <w:rsid w:val="00A42C89"/>
    <w:rsid w:val="00A4403F"/>
    <w:rsid w:val="00A45A0A"/>
    <w:rsid w:val="00A47B3E"/>
    <w:rsid w:val="00A50234"/>
    <w:rsid w:val="00A50C8B"/>
    <w:rsid w:val="00A54BBF"/>
    <w:rsid w:val="00A64135"/>
    <w:rsid w:val="00A6642A"/>
    <w:rsid w:val="00A669E8"/>
    <w:rsid w:val="00A70145"/>
    <w:rsid w:val="00A73E88"/>
    <w:rsid w:val="00A7440D"/>
    <w:rsid w:val="00A7498C"/>
    <w:rsid w:val="00A75AE0"/>
    <w:rsid w:val="00A77425"/>
    <w:rsid w:val="00A775C8"/>
    <w:rsid w:val="00A843E8"/>
    <w:rsid w:val="00A84800"/>
    <w:rsid w:val="00A85553"/>
    <w:rsid w:val="00A928B3"/>
    <w:rsid w:val="00A93681"/>
    <w:rsid w:val="00A93868"/>
    <w:rsid w:val="00A93B4C"/>
    <w:rsid w:val="00A96254"/>
    <w:rsid w:val="00A96F53"/>
    <w:rsid w:val="00AA2D2A"/>
    <w:rsid w:val="00AA54E2"/>
    <w:rsid w:val="00AA5679"/>
    <w:rsid w:val="00AA5CDF"/>
    <w:rsid w:val="00AA5E23"/>
    <w:rsid w:val="00AA61ED"/>
    <w:rsid w:val="00AB10AA"/>
    <w:rsid w:val="00AB21C9"/>
    <w:rsid w:val="00AB348A"/>
    <w:rsid w:val="00AB4AE0"/>
    <w:rsid w:val="00AB565A"/>
    <w:rsid w:val="00AB6492"/>
    <w:rsid w:val="00AC3239"/>
    <w:rsid w:val="00AC4AD8"/>
    <w:rsid w:val="00AC5F04"/>
    <w:rsid w:val="00AC7ABE"/>
    <w:rsid w:val="00AD1CC2"/>
    <w:rsid w:val="00AD5E21"/>
    <w:rsid w:val="00AD7EA6"/>
    <w:rsid w:val="00AE2011"/>
    <w:rsid w:val="00AE30FC"/>
    <w:rsid w:val="00AE31DF"/>
    <w:rsid w:val="00AE367B"/>
    <w:rsid w:val="00AE3C44"/>
    <w:rsid w:val="00AE56AA"/>
    <w:rsid w:val="00AF32F3"/>
    <w:rsid w:val="00AF4726"/>
    <w:rsid w:val="00AF47A6"/>
    <w:rsid w:val="00AF7801"/>
    <w:rsid w:val="00B010BC"/>
    <w:rsid w:val="00B01C76"/>
    <w:rsid w:val="00B02474"/>
    <w:rsid w:val="00B109FE"/>
    <w:rsid w:val="00B121B7"/>
    <w:rsid w:val="00B13281"/>
    <w:rsid w:val="00B15DB7"/>
    <w:rsid w:val="00B2103D"/>
    <w:rsid w:val="00B223FD"/>
    <w:rsid w:val="00B22D61"/>
    <w:rsid w:val="00B22DB5"/>
    <w:rsid w:val="00B23735"/>
    <w:rsid w:val="00B256AB"/>
    <w:rsid w:val="00B27244"/>
    <w:rsid w:val="00B2776A"/>
    <w:rsid w:val="00B40CAC"/>
    <w:rsid w:val="00B43341"/>
    <w:rsid w:val="00B439F8"/>
    <w:rsid w:val="00B46832"/>
    <w:rsid w:val="00B505DB"/>
    <w:rsid w:val="00B51F73"/>
    <w:rsid w:val="00B521DE"/>
    <w:rsid w:val="00B53AC0"/>
    <w:rsid w:val="00B54A33"/>
    <w:rsid w:val="00B555CE"/>
    <w:rsid w:val="00B62152"/>
    <w:rsid w:val="00B62FCC"/>
    <w:rsid w:val="00B6729B"/>
    <w:rsid w:val="00B70F8C"/>
    <w:rsid w:val="00B72970"/>
    <w:rsid w:val="00B73CE8"/>
    <w:rsid w:val="00B80309"/>
    <w:rsid w:val="00B80955"/>
    <w:rsid w:val="00B81F22"/>
    <w:rsid w:val="00B83569"/>
    <w:rsid w:val="00B852CF"/>
    <w:rsid w:val="00B856EC"/>
    <w:rsid w:val="00B90B6B"/>
    <w:rsid w:val="00B9448C"/>
    <w:rsid w:val="00B97D70"/>
    <w:rsid w:val="00BA0F5F"/>
    <w:rsid w:val="00BA1CC0"/>
    <w:rsid w:val="00BA2DF6"/>
    <w:rsid w:val="00BA48E5"/>
    <w:rsid w:val="00BA51F0"/>
    <w:rsid w:val="00BA585E"/>
    <w:rsid w:val="00BB2608"/>
    <w:rsid w:val="00BB3315"/>
    <w:rsid w:val="00BB6EC9"/>
    <w:rsid w:val="00BC0E85"/>
    <w:rsid w:val="00BC257D"/>
    <w:rsid w:val="00BC4CD6"/>
    <w:rsid w:val="00BD086E"/>
    <w:rsid w:val="00BD5403"/>
    <w:rsid w:val="00BD5538"/>
    <w:rsid w:val="00BD6DC3"/>
    <w:rsid w:val="00BF57BC"/>
    <w:rsid w:val="00BF682F"/>
    <w:rsid w:val="00BF78A4"/>
    <w:rsid w:val="00C02012"/>
    <w:rsid w:val="00C0316F"/>
    <w:rsid w:val="00C060F3"/>
    <w:rsid w:val="00C12398"/>
    <w:rsid w:val="00C1503F"/>
    <w:rsid w:val="00C16584"/>
    <w:rsid w:val="00C16CE1"/>
    <w:rsid w:val="00C1781B"/>
    <w:rsid w:val="00C17BE0"/>
    <w:rsid w:val="00C20924"/>
    <w:rsid w:val="00C2209F"/>
    <w:rsid w:val="00C25A72"/>
    <w:rsid w:val="00C27FB7"/>
    <w:rsid w:val="00C31016"/>
    <w:rsid w:val="00C31CE8"/>
    <w:rsid w:val="00C31ED3"/>
    <w:rsid w:val="00C320A5"/>
    <w:rsid w:val="00C32257"/>
    <w:rsid w:val="00C345C9"/>
    <w:rsid w:val="00C350E1"/>
    <w:rsid w:val="00C356E4"/>
    <w:rsid w:val="00C40F2C"/>
    <w:rsid w:val="00C444F2"/>
    <w:rsid w:val="00C44ADF"/>
    <w:rsid w:val="00C46B77"/>
    <w:rsid w:val="00C54708"/>
    <w:rsid w:val="00C603B2"/>
    <w:rsid w:val="00C6331A"/>
    <w:rsid w:val="00C66E8F"/>
    <w:rsid w:val="00C67BF9"/>
    <w:rsid w:val="00C704AF"/>
    <w:rsid w:val="00C70640"/>
    <w:rsid w:val="00C70A73"/>
    <w:rsid w:val="00C73C15"/>
    <w:rsid w:val="00C7440E"/>
    <w:rsid w:val="00C74B34"/>
    <w:rsid w:val="00C75783"/>
    <w:rsid w:val="00C757BC"/>
    <w:rsid w:val="00C75E44"/>
    <w:rsid w:val="00C77695"/>
    <w:rsid w:val="00C84204"/>
    <w:rsid w:val="00C84D4B"/>
    <w:rsid w:val="00C8575D"/>
    <w:rsid w:val="00C8656E"/>
    <w:rsid w:val="00C90807"/>
    <w:rsid w:val="00C910FC"/>
    <w:rsid w:val="00C91999"/>
    <w:rsid w:val="00C95202"/>
    <w:rsid w:val="00C95318"/>
    <w:rsid w:val="00C956E1"/>
    <w:rsid w:val="00C957CA"/>
    <w:rsid w:val="00CA0D08"/>
    <w:rsid w:val="00CA107B"/>
    <w:rsid w:val="00CA12F7"/>
    <w:rsid w:val="00CA2056"/>
    <w:rsid w:val="00CA5EA0"/>
    <w:rsid w:val="00CB02BE"/>
    <w:rsid w:val="00CB1E5B"/>
    <w:rsid w:val="00CB3ACB"/>
    <w:rsid w:val="00CB3DCC"/>
    <w:rsid w:val="00CB6389"/>
    <w:rsid w:val="00CC13BC"/>
    <w:rsid w:val="00CC3688"/>
    <w:rsid w:val="00CC583F"/>
    <w:rsid w:val="00CC673A"/>
    <w:rsid w:val="00CD4C57"/>
    <w:rsid w:val="00CD7342"/>
    <w:rsid w:val="00CD7345"/>
    <w:rsid w:val="00CE18C4"/>
    <w:rsid w:val="00CE1D61"/>
    <w:rsid w:val="00CF343E"/>
    <w:rsid w:val="00CF4C75"/>
    <w:rsid w:val="00CF5F81"/>
    <w:rsid w:val="00CF6E4E"/>
    <w:rsid w:val="00CF75A3"/>
    <w:rsid w:val="00D00287"/>
    <w:rsid w:val="00D03533"/>
    <w:rsid w:val="00D047DE"/>
    <w:rsid w:val="00D05B7B"/>
    <w:rsid w:val="00D078DF"/>
    <w:rsid w:val="00D07B8B"/>
    <w:rsid w:val="00D124C3"/>
    <w:rsid w:val="00D1370B"/>
    <w:rsid w:val="00D13D1E"/>
    <w:rsid w:val="00D16945"/>
    <w:rsid w:val="00D171E4"/>
    <w:rsid w:val="00D20013"/>
    <w:rsid w:val="00D23517"/>
    <w:rsid w:val="00D2581D"/>
    <w:rsid w:val="00D2701F"/>
    <w:rsid w:val="00D314F5"/>
    <w:rsid w:val="00D317B5"/>
    <w:rsid w:val="00D32C3B"/>
    <w:rsid w:val="00D34C81"/>
    <w:rsid w:val="00D40A59"/>
    <w:rsid w:val="00D40EB8"/>
    <w:rsid w:val="00D4110D"/>
    <w:rsid w:val="00D44DB7"/>
    <w:rsid w:val="00D458ED"/>
    <w:rsid w:val="00D45B13"/>
    <w:rsid w:val="00D503CA"/>
    <w:rsid w:val="00D50E9A"/>
    <w:rsid w:val="00D56996"/>
    <w:rsid w:val="00D60AFF"/>
    <w:rsid w:val="00D61638"/>
    <w:rsid w:val="00D62303"/>
    <w:rsid w:val="00D674A8"/>
    <w:rsid w:val="00D72377"/>
    <w:rsid w:val="00D74CB4"/>
    <w:rsid w:val="00D76F8D"/>
    <w:rsid w:val="00D77A3C"/>
    <w:rsid w:val="00D80D50"/>
    <w:rsid w:val="00D853CF"/>
    <w:rsid w:val="00D90707"/>
    <w:rsid w:val="00D93063"/>
    <w:rsid w:val="00DA15C4"/>
    <w:rsid w:val="00DA231D"/>
    <w:rsid w:val="00DA28EE"/>
    <w:rsid w:val="00DB085C"/>
    <w:rsid w:val="00DC2C59"/>
    <w:rsid w:val="00DC563B"/>
    <w:rsid w:val="00DD15F3"/>
    <w:rsid w:val="00DD18BF"/>
    <w:rsid w:val="00DD2007"/>
    <w:rsid w:val="00DD2932"/>
    <w:rsid w:val="00DD7069"/>
    <w:rsid w:val="00DD789F"/>
    <w:rsid w:val="00DD7B96"/>
    <w:rsid w:val="00DF2F94"/>
    <w:rsid w:val="00DF7265"/>
    <w:rsid w:val="00E01DC3"/>
    <w:rsid w:val="00E02F87"/>
    <w:rsid w:val="00E03F36"/>
    <w:rsid w:val="00E06D7B"/>
    <w:rsid w:val="00E06DF3"/>
    <w:rsid w:val="00E07F96"/>
    <w:rsid w:val="00E10AAE"/>
    <w:rsid w:val="00E17AFE"/>
    <w:rsid w:val="00E22321"/>
    <w:rsid w:val="00E23259"/>
    <w:rsid w:val="00E24D36"/>
    <w:rsid w:val="00E3078E"/>
    <w:rsid w:val="00E34A0B"/>
    <w:rsid w:val="00E36CC4"/>
    <w:rsid w:val="00E36E37"/>
    <w:rsid w:val="00E40299"/>
    <w:rsid w:val="00E411AB"/>
    <w:rsid w:val="00E44F79"/>
    <w:rsid w:val="00E45CD3"/>
    <w:rsid w:val="00E46E51"/>
    <w:rsid w:val="00E517A3"/>
    <w:rsid w:val="00E52375"/>
    <w:rsid w:val="00E530DA"/>
    <w:rsid w:val="00E5590C"/>
    <w:rsid w:val="00E56A2F"/>
    <w:rsid w:val="00E56A8F"/>
    <w:rsid w:val="00E6440D"/>
    <w:rsid w:val="00E7172E"/>
    <w:rsid w:val="00E7272C"/>
    <w:rsid w:val="00E74BEE"/>
    <w:rsid w:val="00E74FF8"/>
    <w:rsid w:val="00E752D9"/>
    <w:rsid w:val="00E77886"/>
    <w:rsid w:val="00E805B3"/>
    <w:rsid w:val="00E807A6"/>
    <w:rsid w:val="00E807D8"/>
    <w:rsid w:val="00E8228B"/>
    <w:rsid w:val="00E82EBE"/>
    <w:rsid w:val="00E85EC6"/>
    <w:rsid w:val="00E863E7"/>
    <w:rsid w:val="00E900DA"/>
    <w:rsid w:val="00E91234"/>
    <w:rsid w:val="00E91BB7"/>
    <w:rsid w:val="00EA522A"/>
    <w:rsid w:val="00EB0AFC"/>
    <w:rsid w:val="00EB0F37"/>
    <w:rsid w:val="00EB3039"/>
    <w:rsid w:val="00EB449A"/>
    <w:rsid w:val="00EB7401"/>
    <w:rsid w:val="00EC1FBD"/>
    <w:rsid w:val="00ED092A"/>
    <w:rsid w:val="00ED1350"/>
    <w:rsid w:val="00ED14B4"/>
    <w:rsid w:val="00ED5CF0"/>
    <w:rsid w:val="00ED63F1"/>
    <w:rsid w:val="00EE24D8"/>
    <w:rsid w:val="00EE26B4"/>
    <w:rsid w:val="00EE3FA7"/>
    <w:rsid w:val="00EE4FA9"/>
    <w:rsid w:val="00EE6667"/>
    <w:rsid w:val="00EE7D30"/>
    <w:rsid w:val="00EF3C47"/>
    <w:rsid w:val="00EF40E3"/>
    <w:rsid w:val="00EF7F9B"/>
    <w:rsid w:val="00F017BB"/>
    <w:rsid w:val="00F047AE"/>
    <w:rsid w:val="00F047B7"/>
    <w:rsid w:val="00F04CF7"/>
    <w:rsid w:val="00F06CA1"/>
    <w:rsid w:val="00F10B4B"/>
    <w:rsid w:val="00F111E7"/>
    <w:rsid w:val="00F1331D"/>
    <w:rsid w:val="00F163B1"/>
    <w:rsid w:val="00F16848"/>
    <w:rsid w:val="00F2022B"/>
    <w:rsid w:val="00F23C0D"/>
    <w:rsid w:val="00F25693"/>
    <w:rsid w:val="00F26165"/>
    <w:rsid w:val="00F26DD6"/>
    <w:rsid w:val="00F27546"/>
    <w:rsid w:val="00F310AC"/>
    <w:rsid w:val="00F32076"/>
    <w:rsid w:val="00F322C6"/>
    <w:rsid w:val="00F32630"/>
    <w:rsid w:val="00F3749C"/>
    <w:rsid w:val="00F37CFA"/>
    <w:rsid w:val="00F46DA8"/>
    <w:rsid w:val="00F51274"/>
    <w:rsid w:val="00F515E1"/>
    <w:rsid w:val="00F527B3"/>
    <w:rsid w:val="00F53813"/>
    <w:rsid w:val="00F54BF7"/>
    <w:rsid w:val="00F749F4"/>
    <w:rsid w:val="00F80E29"/>
    <w:rsid w:val="00F843E4"/>
    <w:rsid w:val="00F866A6"/>
    <w:rsid w:val="00F8689F"/>
    <w:rsid w:val="00F91F10"/>
    <w:rsid w:val="00F92646"/>
    <w:rsid w:val="00F932C5"/>
    <w:rsid w:val="00F94CC8"/>
    <w:rsid w:val="00F95051"/>
    <w:rsid w:val="00FA08C7"/>
    <w:rsid w:val="00FA2D0A"/>
    <w:rsid w:val="00FA4680"/>
    <w:rsid w:val="00FA71A5"/>
    <w:rsid w:val="00FB1441"/>
    <w:rsid w:val="00FB18E8"/>
    <w:rsid w:val="00FB2186"/>
    <w:rsid w:val="00FC0378"/>
    <w:rsid w:val="00FC69DB"/>
    <w:rsid w:val="00FC69E8"/>
    <w:rsid w:val="00FD0D50"/>
    <w:rsid w:val="00FD2036"/>
    <w:rsid w:val="00FD4FA4"/>
    <w:rsid w:val="00FD64C6"/>
    <w:rsid w:val="00FD723B"/>
    <w:rsid w:val="00FE224F"/>
    <w:rsid w:val="00FE2EEF"/>
    <w:rsid w:val="00FE34F9"/>
    <w:rsid w:val="00FE4FD9"/>
    <w:rsid w:val="00FF0EC2"/>
    <w:rsid w:val="00FF2A4C"/>
    <w:rsid w:val="00FF2A71"/>
    <w:rsid w:val="00FF2E6D"/>
    <w:rsid w:val="2D0B1824"/>
    <w:rsid w:val="6FCBF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0E1"/>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semiHidden/>
    <w:rsid w:val="00F94CC8"/>
    <w:rPr>
      <w:rFonts w:asciiTheme="majorHAnsi" w:eastAsiaTheme="majorEastAsia" w:hAnsiTheme="majorHAnsi" w:cstheme="majorBidi"/>
      <w:b/>
      <w:bCs/>
      <w:color w:val="4F81BD" w:themeColor="accent1"/>
      <w:sz w:val="24"/>
      <w:szCs w:val="22"/>
    </w:rPr>
  </w:style>
  <w:style w:type="character" w:customStyle="1" w:styleId="Heading1Char">
    <w:name w:val="Heading 1 Char"/>
    <w:basedOn w:val="DefaultParagraphFont"/>
    <w:link w:val="Heading1"/>
    <w:uiPriority w:val="9"/>
    <w:rsid w:val="005B7D81"/>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semiHidden/>
    <w:unhideWhenUsed/>
    <w:rsid w:val="00BD086E"/>
    <w:rPr>
      <w:sz w:val="20"/>
      <w:szCs w:val="20"/>
    </w:rPr>
  </w:style>
  <w:style w:type="character" w:customStyle="1" w:styleId="CommentTextChar">
    <w:name w:val="Comment Text Char"/>
    <w:basedOn w:val="DefaultParagraphFont"/>
    <w:link w:val="CommentText"/>
    <w:uiPriority w:val="99"/>
    <w:semiHidden/>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customStyle="1" w:styleId="CommentSubjectChar">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customStyle="1" w:styleId="Heading2Char">
    <w:name w:val="Heading 2 Char"/>
    <w:basedOn w:val="DefaultParagraphFont"/>
    <w:link w:val="Heading2"/>
    <w:uiPriority w:val="9"/>
    <w:rsid w:val="007A053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customStyle="1" w:styleId="apple-tab-span">
    <w:name w:val="apple-tab-span"/>
    <w:basedOn w:val="DefaultParagraphFont"/>
    <w:rsid w:val="007E4E26"/>
  </w:style>
  <w:style w:type="paragraph" w:styleId="NoSpacing">
    <w:name w:val="No Spacing"/>
    <w:uiPriority w:val="1"/>
    <w:qFormat/>
    <w:rsid w:val="00620E01"/>
    <w:rPr>
      <w:sz w:val="24"/>
      <w:szCs w:val="22"/>
    </w:rPr>
  </w:style>
  <w:style w:type="character" w:styleId="UnresolvedMention">
    <w:name w:val="Unresolved Mention"/>
    <w:basedOn w:val="DefaultParagraphFont"/>
    <w:uiPriority w:val="99"/>
    <w:semiHidden/>
    <w:unhideWhenUsed/>
    <w:rsid w:val="00963C67"/>
    <w:rPr>
      <w:color w:val="605E5C"/>
      <w:shd w:val="clear" w:color="auto" w:fill="E1DFDD"/>
    </w:rPr>
  </w:style>
  <w:style w:type="paragraph" w:styleId="PlainText">
    <w:name w:val="Plain Text"/>
    <w:basedOn w:val="Normal"/>
    <w:link w:val="PlainTextChar"/>
    <w:uiPriority w:val="99"/>
    <w:unhideWhenUsed/>
    <w:rsid w:val="00452740"/>
    <w:pPr>
      <w:spacing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452740"/>
    <w:rPr>
      <w:rFonts w:ascii="Calibri" w:eastAsiaTheme="minorHAnsi" w:hAnsi="Calibri" w:cstheme="minorBid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810230">
      <w:bodyDiv w:val="1"/>
      <w:marLeft w:val="0"/>
      <w:marRight w:val="0"/>
      <w:marTop w:val="0"/>
      <w:marBottom w:val="0"/>
      <w:divBdr>
        <w:top w:val="none" w:sz="0" w:space="0" w:color="auto"/>
        <w:left w:val="none" w:sz="0" w:space="0" w:color="auto"/>
        <w:bottom w:val="none" w:sz="0" w:space="0" w:color="auto"/>
        <w:right w:val="none" w:sz="0" w:space="0" w:color="auto"/>
      </w:divBdr>
    </w:div>
    <w:div w:id="1130249688">
      <w:bodyDiv w:val="1"/>
      <w:marLeft w:val="0"/>
      <w:marRight w:val="0"/>
      <w:marTop w:val="0"/>
      <w:marBottom w:val="0"/>
      <w:divBdr>
        <w:top w:val="none" w:sz="0" w:space="0" w:color="auto"/>
        <w:left w:val="none" w:sz="0" w:space="0" w:color="auto"/>
        <w:bottom w:val="none" w:sz="0" w:space="0" w:color="auto"/>
        <w:right w:val="none" w:sz="0" w:space="0" w:color="auto"/>
      </w:divBdr>
      <w:divsChild>
        <w:div w:id="422453826">
          <w:marLeft w:val="0"/>
          <w:marRight w:val="0"/>
          <w:marTop w:val="0"/>
          <w:marBottom w:val="0"/>
          <w:divBdr>
            <w:top w:val="none" w:sz="0" w:space="0" w:color="auto"/>
            <w:left w:val="none" w:sz="0" w:space="0" w:color="auto"/>
            <w:bottom w:val="none" w:sz="0" w:space="0" w:color="auto"/>
            <w:right w:val="none" w:sz="0" w:space="0" w:color="auto"/>
          </w:divBdr>
          <w:divsChild>
            <w:div w:id="179694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05408">
      <w:bodyDiv w:val="1"/>
      <w:marLeft w:val="0"/>
      <w:marRight w:val="0"/>
      <w:marTop w:val="0"/>
      <w:marBottom w:val="0"/>
      <w:divBdr>
        <w:top w:val="none" w:sz="0" w:space="0" w:color="auto"/>
        <w:left w:val="none" w:sz="0" w:space="0" w:color="auto"/>
        <w:bottom w:val="none" w:sz="0" w:space="0" w:color="auto"/>
        <w:right w:val="none" w:sz="0" w:space="0" w:color="auto"/>
      </w:divBdr>
      <w:divsChild>
        <w:div w:id="1636715007">
          <w:marLeft w:val="0"/>
          <w:marRight w:val="0"/>
          <w:marTop w:val="0"/>
          <w:marBottom w:val="0"/>
          <w:divBdr>
            <w:top w:val="none" w:sz="0" w:space="0" w:color="auto"/>
            <w:left w:val="none" w:sz="0" w:space="0" w:color="auto"/>
            <w:bottom w:val="none" w:sz="0" w:space="0" w:color="auto"/>
            <w:right w:val="none" w:sz="0" w:space="0" w:color="auto"/>
          </w:divBdr>
          <w:divsChild>
            <w:div w:id="19490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49408">
      <w:bodyDiv w:val="1"/>
      <w:marLeft w:val="0"/>
      <w:marRight w:val="0"/>
      <w:marTop w:val="0"/>
      <w:marBottom w:val="0"/>
      <w:divBdr>
        <w:top w:val="none" w:sz="0" w:space="0" w:color="auto"/>
        <w:left w:val="none" w:sz="0" w:space="0" w:color="auto"/>
        <w:bottom w:val="none" w:sz="0" w:space="0" w:color="auto"/>
        <w:right w:val="none" w:sz="0" w:space="0" w:color="auto"/>
      </w:divBdr>
      <w:divsChild>
        <w:div w:id="1590188614">
          <w:marLeft w:val="0"/>
          <w:marRight w:val="0"/>
          <w:marTop w:val="0"/>
          <w:marBottom w:val="0"/>
          <w:divBdr>
            <w:top w:val="none" w:sz="0" w:space="0" w:color="auto"/>
            <w:left w:val="none" w:sz="0" w:space="0" w:color="auto"/>
            <w:bottom w:val="none" w:sz="0" w:space="0" w:color="auto"/>
            <w:right w:val="none" w:sz="0" w:space="0" w:color="auto"/>
          </w:divBdr>
          <w:divsChild>
            <w:div w:id="14716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microsoft.com/office/2011/relationships/commentsExtended" Target="commentsExtended.xml"/><Relationship Id="rId26" Type="http://schemas.openxmlformats.org/officeDocument/2006/relationships/image" Target="media/image11.tiff"/><Relationship Id="rId3" Type="http://schemas.openxmlformats.org/officeDocument/2006/relationships/customXml" Target="../customXml/item3.xml"/><Relationship Id="rId21" Type="http://schemas.openxmlformats.org/officeDocument/2006/relationships/image" Target="media/image8.tiff"/><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comments" Target="comments.xml"/><Relationship Id="rId25" Type="http://schemas.openxmlformats.org/officeDocument/2006/relationships/image" Target="media/image10.tiff"/><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7.tiff"/><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hyperlink" Target="http://tutorials.jenkov.com/java-json/jackson-objectmapper.html"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hyperlink" Target="https://jsonformatter.curiousconcept.com/" TargetMode="External"/><Relationship Id="rId28" Type="http://schemas.openxmlformats.org/officeDocument/2006/relationships/image" Target="media/image13.tiff"/><Relationship Id="rId36" Type="http://schemas.microsoft.com/office/2011/relationships/people" Target="people.xm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9.tiff"/><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_rels/header2.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2A2D19B44CEB84096BF732DE0C55A0F" ma:contentTypeVersion="2373" ma:contentTypeDescription="Create a new document." ma:contentTypeScope="" ma:versionID="893763ede173a64d1d274252a41ae1b2">
  <xsd:schema xmlns:xsd="http://www.w3.org/2001/XMLSchema" xmlns:xs="http://www.w3.org/2001/XMLSchema" xmlns:p="http://schemas.microsoft.com/office/2006/metadata/properties" xmlns:ns1="http://schemas.microsoft.com/sharepoint/v3" xmlns:ns2="b3b59848-949a-4ed4-8036-feb011ce2b52" xmlns:ns3="37d47695-dda2-48a2-87bc-2a1f7ac7fedc" targetNamespace="http://schemas.microsoft.com/office/2006/metadata/properties" ma:root="true" ma:fieldsID="e9673881d9736d6cb1ca37eed258e20f" ns1:_="" ns2:_="" ns3:_="">
    <xsd:import namespace="http://schemas.microsoft.com/sharepoint/v3"/>
    <xsd:import namespace="b3b59848-949a-4ed4-8036-feb011ce2b52"/>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b59848-949a-4ed4-8036-feb011ce2b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9AE08B-8F85-41FE-9473-5958A9CDF027}">
  <ds:schemaRefs>
    <ds:schemaRef ds:uri="http://schemas.openxmlformats.org/officeDocument/2006/bibliography"/>
  </ds:schemaRefs>
</ds:datastoreItem>
</file>

<file path=customXml/itemProps2.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3.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8EFA852C-9BC3-41E7-9566-EE74586E52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3b59848-949a-4ed4-8036-feb011ce2b52"/>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1483</Words>
  <Characters>8458</Characters>
  <Application>Microsoft Office Word</Application>
  <DocSecurity>0</DocSecurity>
  <Lines>70</Lines>
  <Paragraphs>19</Paragraphs>
  <ScaleCrop>false</ScaleCrop>
  <Company>Grand Canyon University</Company>
  <LinksUpToDate>false</LinksUpToDate>
  <CharactersWithSpaces>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Lydia Fritz</cp:lastModifiedBy>
  <cp:revision>2</cp:revision>
  <dcterms:created xsi:type="dcterms:W3CDTF">2021-10-14T13:27:00Z</dcterms:created>
  <dcterms:modified xsi:type="dcterms:W3CDTF">2021-10-14T13:27:00Z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0x01010022A2D19B44CEB84096BF732DE0C55A0F</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ies>
</file>